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056A46F7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</w:t>
      </w:r>
      <w:del w:id="3" w:author="GUSTAVO CARVALHO GOMES DE ABREU" w:date="2020-06-21T20:18:00Z">
        <w:r w:rsidRPr="00ED1D88" w:rsidDel="0000277A">
          <w:rPr>
            <w:rFonts w:eastAsia="Arial"/>
            <w:b/>
            <w:bCs/>
            <w:color w:val="000000" w:themeColor="text1"/>
          </w:rPr>
          <w:delText xml:space="preserve"> (a)</w:delText>
        </w:r>
      </w:del>
      <w:r w:rsidRPr="00ED1D88">
        <w:rPr>
          <w:rFonts w:eastAsia="Arial"/>
          <w:b/>
          <w:bCs/>
          <w:color w:val="000000" w:themeColor="text1"/>
        </w:rPr>
        <w:t xml:space="preserve">. </w:t>
      </w:r>
      <w:del w:id="4" w:author="GUSTAVO CARVALHO GOMES DE ABREU" w:date="2020-06-21T20:18:00Z">
        <w:r w:rsidRPr="00ED1D88" w:rsidDel="0000277A">
          <w:rPr>
            <w:rFonts w:eastAsia="Arial"/>
            <w:b/>
            <w:bCs/>
            <w:color w:val="000000" w:themeColor="text1"/>
          </w:rPr>
          <w:delText>(</w:delText>
        </w:r>
      </w:del>
      <w:r w:rsidRPr="00ED1D88">
        <w:rPr>
          <w:rFonts w:eastAsia="Arial"/>
          <w:b/>
          <w:bCs/>
          <w:color w:val="000000" w:themeColor="text1"/>
        </w:rPr>
        <w:t>Esp</w:t>
      </w:r>
      <w:ins w:id="5" w:author="GUSTAVO CARVALHO GOMES DE ABREU" w:date="2020-06-21T20:18:00Z">
        <w:r w:rsidR="0000277A">
          <w:rPr>
            <w:rFonts w:eastAsia="Arial"/>
            <w:b/>
            <w:bCs/>
            <w:color w:val="000000" w:themeColor="text1"/>
          </w:rPr>
          <w:t>. Gustavo Carvalho Gomes de Abreu</w:t>
        </w:r>
      </w:ins>
      <w:del w:id="6" w:author="GUSTAVO CARVALHO GOMES DE ABREU" w:date="2020-06-21T20:18:00Z">
        <w:r w:rsidRPr="00ED1D88" w:rsidDel="0000277A">
          <w:rPr>
            <w:rFonts w:eastAsia="Arial"/>
            <w:b/>
            <w:bCs/>
            <w:color w:val="000000" w:themeColor="text1"/>
          </w:rPr>
          <w:delText>/Me/Dr) Nome Completo do Orientador</w:delText>
        </w:r>
      </w:del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70AFCC70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del w:id="7" w:author="GUSTAVO CARVALHO GOMES DE ABREU" w:date="2020-06-21T20:19:00Z">
        <w:r w:rsidRPr="00ED1D88" w:rsidDel="0000277A">
          <w:rPr>
            <w:rFonts w:eastAsia="Arial"/>
            <w:color w:val="000000" w:themeColor="text1"/>
          </w:rPr>
          <w:delText>Nome completo do membro da banca (Membro)</w:delText>
        </w:r>
      </w:del>
      <w:ins w:id="8" w:author="GUSTAVO CARVALHO GOMES DE ABREU" w:date="2020-06-21T20:19:00Z">
        <w:r w:rsidR="0000277A">
          <w:rPr>
            <w:rFonts w:eastAsia="Arial"/>
            <w:color w:val="000000" w:themeColor="text1"/>
          </w:rPr>
          <w:t>Gustavo Carvalho Gomes de Abreu</w:t>
        </w:r>
      </w:ins>
    </w:p>
    <w:p w14:paraId="2311B232" w14:textId="394DFE70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del w:id="9" w:author="GUSTAVO CARVALHO GOMES DE ABREU" w:date="2020-06-21T20:19:00Z">
        <w:r w:rsidRPr="00ED1D88" w:rsidDel="0000277A">
          <w:rPr>
            <w:rFonts w:eastAsia="Arial"/>
            <w:color w:val="000000" w:themeColor="text1"/>
          </w:rPr>
          <w:delText xml:space="preserve">Maior titulação </w:delText>
        </w:r>
      </w:del>
      <w:ins w:id="10" w:author="GUSTAVO CARVALHO GOMES DE ABREU" w:date="2020-06-21T20:19:00Z">
        <w:r w:rsidR="0000277A">
          <w:rPr>
            <w:rFonts w:eastAsia="Arial"/>
            <w:color w:val="000000" w:themeColor="text1"/>
          </w:rPr>
          <w:t>Especialista</w:t>
        </w:r>
      </w:ins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t>Palavras Chave: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a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08BC2AD8" w14:textId="14D46279" w:rsidR="0000277A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ins w:id="1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ins w:id="12" w:author="GUSTAVO CARVALHO GOMES DE ABREU" w:date="2020-06-21T20:22:00Z">
            <w:r w:rsidR="0000277A" w:rsidRPr="00A44BAC">
              <w:rPr>
                <w:rStyle w:val="Hyperlink"/>
                <w:noProof/>
              </w:rPr>
              <w:fldChar w:fldCharType="begin"/>
            </w:r>
            <w:r w:rsidR="0000277A" w:rsidRPr="00A44BAC">
              <w:rPr>
                <w:rStyle w:val="Hyperlink"/>
                <w:noProof/>
              </w:rPr>
              <w:instrText xml:space="preserve"> </w:instrText>
            </w:r>
            <w:r w:rsidR="0000277A">
              <w:rPr>
                <w:noProof/>
              </w:rPr>
              <w:instrText>HYPERLINK \l "_Toc43663389"</w:instrText>
            </w:r>
            <w:r w:rsidR="0000277A" w:rsidRPr="00A44BAC">
              <w:rPr>
                <w:rStyle w:val="Hyperlink"/>
                <w:noProof/>
              </w:rPr>
              <w:instrText xml:space="preserve"> </w:instrText>
            </w:r>
            <w:r w:rsidR="0000277A" w:rsidRPr="00A44BAC">
              <w:rPr>
                <w:rStyle w:val="Hyperlink"/>
                <w:noProof/>
              </w:rPr>
              <w:fldChar w:fldCharType="separate"/>
            </w:r>
            <w:r w:rsidR="0000277A" w:rsidRPr="00A44BAC">
              <w:rPr>
                <w:rStyle w:val="Hyperlink"/>
                <w:rFonts w:eastAsia="Arial"/>
                <w:noProof/>
              </w:rPr>
              <w:t>1</w:t>
            </w:r>
            <w:r w:rsidR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00277A" w:rsidRPr="00A44BAC">
              <w:rPr>
                <w:rStyle w:val="Hyperlink"/>
                <w:rFonts w:eastAsia="Arial"/>
                <w:noProof/>
              </w:rPr>
              <w:t>INTRODUÇÃO</w:t>
            </w:r>
            <w:r w:rsidR="0000277A">
              <w:rPr>
                <w:noProof/>
                <w:webHidden/>
              </w:rPr>
              <w:tab/>
            </w:r>
            <w:r w:rsidR="0000277A">
              <w:rPr>
                <w:noProof/>
                <w:webHidden/>
              </w:rPr>
              <w:fldChar w:fldCharType="begin"/>
            </w:r>
            <w:r w:rsidR="0000277A">
              <w:rPr>
                <w:noProof/>
                <w:webHidden/>
              </w:rPr>
              <w:instrText xml:space="preserve"> PAGEREF _Toc43663389 \h </w:instrText>
            </w:r>
          </w:ins>
          <w:r w:rsidR="0000277A">
            <w:rPr>
              <w:noProof/>
              <w:webHidden/>
            </w:rPr>
          </w:r>
          <w:r w:rsidR="0000277A">
            <w:rPr>
              <w:noProof/>
              <w:webHidden/>
            </w:rPr>
            <w:fldChar w:fldCharType="separate"/>
          </w:r>
          <w:ins w:id="13" w:author="GUSTAVO CARVALHO GOMES DE ABREU" w:date="2020-06-21T20:22:00Z">
            <w:r w:rsidR="0000277A">
              <w:rPr>
                <w:noProof/>
                <w:webHidden/>
              </w:rPr>
              <w:t>10</w:t>
            </w:r>
            <w:r w:rsidR="0000277A">
              <w:rPr>
                <w:noProof/>
                <w:webHidden/>
              </w:rPr>
              <w:fldChar w:fldCharType="end"/>
            </w:r>
            <w:r w:rsidR="0000277A" w:rsidRPr="00A44BAC">
              <w:rPr>
                <w:rStyle w:val="Hyperlink"/>
                <w:noProof/>
              </w:rPr>
              <w:fldChar w:fldCharType="end"/>
            </w:r>
          </w:ins>
        </w:p>
        <w:p w14:paraId="35C46135" w14:textId="78A99359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"_Toc43663390"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" w:author="GUSTAVO CARVALHO GOMES DE ABREU" w:date="2020-06-21T20:22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9D205B2" w14:textId="4F758FD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"_Toc43663391"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" w:author="GUSTAVO CARVALHO GOMES DE ABREU" w:date="2020-06-21T20:22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19315688" w14:textId="5A221224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20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21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"_Toc43663392"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GUSTAVO CARVALHO GOMES DE ABREU" w:date="2020-06-21T20:22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14D16338" w14:textId="28BF6137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23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24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"_Toc43663393"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5" w:author="GUSTAVO CARVALHO GOMES DE ABREU" w:date="2020-06-21T20:22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FD81D95" w14:textId="32CC3B46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26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27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"_Toc43663394"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8" w:author="GUSTAVO CARVALHO GOMES DE ABREU" w:date="2020-06-21T20:22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0F3A67B" w14:textId="219F5CF9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29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0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"_Toc43663395"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1" w:author="GUSTAVO CARVALHO GOMES DE ABREU" w:date="2020-06-21T20:22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E46B637" w14:textId="4117602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32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3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GUSTAVO CARVALHO GOMES DE ABREU" w:date="2020-06-21T20:22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9C94DA5" w14:textId="7C22F9F8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35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6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7" w:author="GUSTAVO CARVALHO GOMES DE ABREU" w:date="2020-06-21T20:22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AB4A1E9" w14:textId="40D22716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38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9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0" w:author="GUSTAVO CARVALHO GOMES DE ABREU" w:date="2020-06-21T20:22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EB441EF" w14:textId="74EA1C88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4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42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"_Toc43663399"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3" w:author="GUSTAVO CARVALHO GOMES DE ABREU" w:date="2020-06-21T20:22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245242F2" w14:textId="53B84B4C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4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4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"_Toc43663400"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Torreta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GUSTAVO CARVALHO GOMES DE ABREU" w:date="2020-06-21T20:22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2DEFE95" w14:textId="166FA8B7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4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4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"_Toc43663401"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9" w:author="GUSTAVO CARVALHO GOMES DE ABREU" w:date="2020-06-21T20:22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FD9443D" w14:textId="244A9529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50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51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"_Toc43663402"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2" w:author="GUSTAVO CARVALHO GOMES DE ABREU" w:date="2020-06-21T20:22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D1BB527" w14:textId="6FDAF1FC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53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54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"_Toc43663403"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5" w:author="GUSTAVO CARVALHO GOMES DE ABREU" w:date="2020-06-21T20:22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B014D3D" w14:textId="6A1258AD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56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57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"_Toc43663404"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GUSTAVO CARVALHO GOMES DE ABREU" w:date="2020-06-21T20:22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BFD2693" w14:textId="70563255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59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0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"_Toc43663405"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1" w:author="GUSTAVO CARVALHO GOMES DE ABREU" w:date="2020-06-21T20:22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9BDDAB3" w14:textId="483A0CC2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62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3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4" w:author="GUSTAVO CARVALHO GOMES DE ABREU" w:date="2020-06-21T20:22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37BE443" w14:textId="54D62891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65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6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7" w:author="GUSTAVO CARVALHO GOMES DE ABREU" w:date="2020-06-21T20:22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2F0B303" w14:textId="4FB52160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68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9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Theme="minorHAnsi"/>
                <w:noProof/>
              </w:rPr>
              <w:t>Elemental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GUSTAVO CARVALHO GOMES DE ABREU" w:date="2020-06-21T20:22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710374E" w14:textId="3DAD545E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7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72" w:author="GUSTAVO CARVALHO GOMES DE ABREU" w:date="2020-06-21T20:22:00Z">
            <w:r w:rsidRPr="00A44BAC">
              <w:rPr>
                <w:rStyle w:val="Hyperlink"/>
                <w:noProof/>
              </w:rPr>
              <w:lastRenderedPageBreak/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3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4269489" w14:textId="47D57482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7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7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6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71D3D84" w14:textId="3130DFEA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7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7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9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7CD9A3E" w14:textId="7878CF6D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80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81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"_Toc43663419"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5A2F338" w14:textId="6B406202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83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84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"_Toc43663420"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5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7599C1D" w14:textId="48A4BFD5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86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87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"_Toc43663421"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8" w:author="GUSTAVO CARVALHO GOMES DE ABREU" w:date="2020-06-21T20:22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13C6C640" w14:textId="31F1F73D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89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0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"_Toc43663422"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1" w:author="GUSTAVO CARVALHO GOMES DE ABREU" w:date="2020-06-21T20:22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BB04430" w14:textId="3001FE75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92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3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"_Toc43663423"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4" w:author="GUSTAVO CARVALHO GOMES DE ABREU" w:date="2020-06-21T20:22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434D575" w14:textId="5357740F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95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6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"_Toc43663424"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Análise da loja(Alfa)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7" w:author="GUSTAVO CARVALHO GOMES DE ABREU" w:date="2020-06-21T20:22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9EDB22F" w14:textId="23BBADAE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98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9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"_Toc43663425"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0" w:author="GUSTAVO CARVALHO GOMES DE ABREU" w:date="2020-06-21T20:22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ED99641" w14:textId="00AC08C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0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02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O</w:t>
            </w:r>
            <w:r w:rsidRPr="00A44BAC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3" w:author="GUSTAVO CARVALHO GOMES DE ABREU" w:date="2020-06-21T20:22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2C662C02" w14:textId="063E92E1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0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0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i/>
                <w:noProof/>
                <w:highlight w:val="yellow"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6" w:author="GUSTAVO CARVALHO GOMES DE ABREU" w:date="2020-06-21T20:22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6B30DE2" w14:textId="13113E44" w:rsidR="0000277A" w:rsidRDefault="0000277A">
          <w:pPr>
            <w:pStyle w:val="Sumrio2"/>
            <w:tabs>
              <w:tab w:val="right" w:leader="dot" w:pos="9061"/>
            </w:tabs>
            <w:rPr>
              <w:ins w:id="10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0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9" w:author="GUSTAVO CARVALHO GOMES DE ABREU" w:date="2020-06-21T20:22:00Z"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54390F0E" w14:textId="4B90AFFC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INTRODUÇÃO</w:delText>
            </w:r>
            <w:r w:rsidDel="0000277A">
              <w:rPr>
                <w:noProof/>
                <w:webHidden/>
              </w:rPr>
              <w:tab/>
              <w:delText>10</w:delText>
            </w:r>
          </w:del>
        </w:p>
        <w:p w14:paraId="2C037AE8" w14:textId="59E9F01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PROJETO DO JOGO</w:delText>
            </w:r>
            <w:r w:rsidDel="0000277A">
              <w:rPr>
                <w:noProof/>
                <w:webHidden/>
              </w:rPr>
              <w:tab/>
              <w:delText>13</w:delText>
            </w:r>
          </w:del>
        </w:p>
        <w:p w14:paraId="1C8EE290" w14:textId="0B99A9EB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2.1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Descrição dos ambientes</w:delText>
            </w:r>
            <w:r w:rsidDel="0000277A">
              <w:rPr>
                <w:noProof/>
                <w:webHidden/>
              </w:rPr>
              <w:tab/>
              <w:delText>13</w:delText>
            </w:r>
          </w:del>
        </w:p>
        <w:p w14:paraId="30965E58" w14:textId="2B3E8441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7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2.2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Level Design</w:delText>
            </w:r>
            <w:r w:rsidDel="0000277A">
              <w:rPr>
                <w:noProof/>
                <w:webHidden/>
              </w:rPr>
              <w:tab/>
              <w:delText>14</w:delText>
            </w:r>
          </w:del>
        </w:p>
        <w:p w14:paraId="13AE1A02" w14:textId="6632877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9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2.2.1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Recursos</w:delText>
            </w:r>
            <w:r w:rsidDel="0000277A">
              <w:rPr>
                <w:noProof/>
                <w:webHidden/>
              </w:rPr>
              <w:tab/>
              <w:delText>14</w:delText>
            </w:r>
          </w:del>
        </w:p>
        <w:p w14:paraId="19286F82" w14:textId="2DA9F09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 xml:space="preserve">2.3 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Fluxo de jogo</w:delText>
            </w:r>
            <w:r w:rsidDel="0000277A">
              <w:rPr>
                <w:noProof/>
                <w:webHidden/>
              </w:rPr>
              <w:tab/>
              <w:delText>16</w:delText>
            </w:r>
          </w:del>
        </w:p>
        <w:p w14:paraId="3F4A8B38" w14:textId="6FAA1D6F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Controle do jogo</w:delText>
            </w:r>
            <w:r w:rsidDel="0000277A">
              <w:rPr>
                <w:noProof/>
                <w:webHidden/>
              </w:rPr>
              <w:tab/>
              <w:delText>20</w:delText>
            </w:r>
          </w:del>
        </w:p>
        <w:p w14:paraId="29CBB7A4" w14:textId="0E9BEBA8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2.5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Personagens</w:delText>
            </w:r>
            <w:r w:rsidDel="0000277A">
              <w:rPr>
                <w:noProof/>
                <w:webHidden/>
              </w:rPr>
              <w:tab/>
              <w:delText>21</w:delText>
            </w:r>
          </w:del>
        </w:p>
        <w:p w14:paraId="0750CF52" w14:textId="55F29A6C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7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lastRenderedPageBreak/>
              <w:delText>2.5.1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Coletor</w:delText>
            </w:r>
            <w:r w:rsidDel="0000277A">
              <w:rPr>
                <w:noProof/>
                <w:webHidden/>
              </w:rPr>
              <w:tab/>
              <w:delText>21</w:delText>
            </w:r>
          </w:del>
        </w:p>
        <w:p w14:paraId="422E2DDE" w14:textId="6F425A6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9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2.5.2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Soldado</w:delText>
            </w:r>
            <w:r w:rsidDel="0000277A">
              <w:rPr>
                <w:noProof/>
                <w:webHidden/>
              </w:rPr>
              <w:tab/>
              <w:delText>22</w:delText>
            </w:r>
          </w:del>
        </w:p>
        <w:p w14:paraId="00A27685" w14:textId="6F9B44FE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2.5.3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Canhão</w:delText>
            </w:r>
            <w:r w:rsidDel="0000277A">
              <w:rPr>
                <w:noProof/>
                <w:webHidden/>
              </w:rPr>
              <w:tab/>
              <w:delText>22</w:delText>
            </w:r>
          </w:del>
        </w:p>
        <w:p w14:paraId="73A969C3" w14:textId="4DC94EB1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2.5.4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Torreta</w:delText>
            </w:r>
            <w:r w:rsidDel="0000277A">
              <w:rPr>
                <w:noProof/>
                <w:webHidden/>
              </w:rPr>
              <w:tab/>
              <w:delText>23</w:delText>
            </w:r>
          </w:del>
        </w:p>
        <w:p w14:paraId="454B4671" w14:textId="22DEDF47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2.6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lang w:eastAsia="ar-SA"/>
              </w:rPr>
              <w:delText>MECÂNICAS DO JOGO</w:delText>
            </w:r>
            <w:r w:rsidDel="0000277A">
              <w:rPr>
                <w:noProof/>
                <w:webHidden/>
              </w:rPr>
              <w:tab/>
              <w:delText>23</w:delText>
            </w:r>
          </w:del>
        </w:p>
        <w:p w14:paraId="73DA31F1" w14:textId="143E270F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7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2.6.1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Mecânicas básicas</w:delText>
            </w:r>
            <w:r w:rsidDel="0000277A">
              <w:rPr>
                <w:noProof/>
                <w:webHidden/>
              </w:rPr>
              <w:tab/>
              <w:delText>24</w:delText>
            </w:r>
          </w:del>
        </w:p>
        <w:p w14:paraId="14BAE30A" w14:textId="39E512F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9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2.6.2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Mecânicas de perigo</w:delText>
            </w:r>
            <w:r w:rsidDel="0000277A">
              <w:rPr>
                <w:noProof/>
                <w:webHidden/>
              </w:rPr>
              <w:tab/>
              <w:delText>25</w:delText>
            </w:r>
          </w:del>
        </w:p>
        <w:p w14:paraId="60A4AD1B" w14:textId="382F4A8A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INIMIGOS</w:delText>
            </w:r>
            <w:r w:rsidDel="0000277A">
              <w:rPr>
                <w:noProof/>
                <w:webHidden/>
              </w:rPr>
              <w:tab/>
              <w:delText>25</w:delText>
            </w:r>
          </w:del>
        </w:p>
        <w:p w14:paraId="2891C0AC" w14:textId="1CD54C52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Mago</w:delText>
            </w:r>
            <w:r w:rsidDel="0000277A">
              <w:rPr>
                <w:noProof/>
                <w:webHidden/>
              </w:rPr>
              <w:tab/>
              <w:delText>26</w:delText>
            </w:r>
          </w:del>
        </w:p>
        <w:p w14:paraId="7A99547B" w14:textId="53D712B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Runas</w:delText>
            </w:r>
            <w:r w:rsidDel="0000277A">
              <w:rPr>
                <w:noProof/>
                <w:webHidden/>
              </w:rPr>
              <w:tab/>
              <w:delText>26</w:delText>
            </w:r>
          </w:del>
        </w:p>
        <w:p w14:paraId="674AF641" w14:textId="6394D24B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7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Golem</w:delText>
            </w:r>
            <w:r w:rsidDel="0000277A">
              <w:rPr>
                <w:noProof/>
                <w:webHidden/>
              </w:rPr>
              <w:tab/>
              <w:delText>27</w:delText>
            </w:r>
          </w:del>
        </w:p>
        <w:p w14:paraId="41D61A51" w14:textId="02A4E8BD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9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Theme="minorHAnsi"/>
                <w:bCs w:val="0"/>
                <w:noProof/>
              </w:rPr>
              <w:delText>Elemental</w:delText>
            </w:r>
            <w:r w:rsidDel="0000277A">
              <w:rPr>
                <w:noProof/>
                <w:webHidden/>
              </w:rPr>
              <w:tab/>
              <w:delText>28</w:delText>
            </w:r>
          </w:del>
        </w:p>
        <w:p w14:paraId="4DBC752F" w14:textId="1FB90247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Gráfico de ritmo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51E86B28" w14:textId="7806290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2.7.1.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Nível 1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5C63CAA0" w14:textId="1CBB742B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2.7.2.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Nível 2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7B6147F2" w14:textId="4617495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7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2.7.3.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Nível 3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5E11F75D" w14:textId="45A63D9D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9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2.9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Música e efeitos sonoros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724B8CB7" w14:textId="7775CC4E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3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Resultados</w:delText>
            </w:r>
            <w:r w:rsidDel="0000277A">
              <w:rPr>
                <w:noProof/>
                <w:webHidden/>
              </w:rPr>
              <w:tab/>
              <w:delText>30</w:delText>
            </w:r>
          </w:del>
        </w:p>
        <w:p w14:paraId="576231D4" w14:textId="7861B5E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3.1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Teste alfa realizado</w:delText>
            </w:r>
            <w:r w:rsidDel="0000277A">
              <w:rPr>
                <w:noProof/>
                <w:webHidden/>
              </w:rPr>
              <w:tab/>
              <w:delText>30</w:delText>
            </w:r>
          </w:del>
        </w:p>
        <w:p w14:paraId="6D1E7AD6" w14:textId="7BF2F78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highlight w:val="yellow"/>
              </w:rPr>
              <w:delText>3.2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  <w:highlight w:val="yellow"/>
              </w:rPr>
              <w:delText>Teste beta realizado</w:delText>
            </w:r>
            <w:r w:rsidDel="0000277A">
              <w:rPr>
                <w:noProof/>
                <w:webHidden/>
              </w:rPr>
              <w:tab/>
              <w:delText>33</w:delText>
            </w:r>
          </w:del>
        </w:p>
        <w:p w14:paraId="455B685E" w14:textId="65FD31D1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7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3.3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Análise da loja(Alfa)</w:delText>
            </w:r>
            <w:r w:rsidDel="0000277A">
              <w:rPr>
                <w:noProof/>
                <w:webHidden/>
              </w:rPr>
              <w:tab/>
              <w:delText>33</w:delText>
            </w:r>
          </w:del>
        </w:p>
        <w:p w14:paraId="5EBFA51B" w14:textId="61C197D4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9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lastRenderedPageBreak/>
              <w:delText>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CONSIDERAÇÕES FINAIS</w:delText>
            </w:r>
            <w:r w:rsidDel="0000277A">
              <w:rPr>
                <w:noProof/>
                <w:webHidden/>
              </w:rPr>
              <w:tab/>
              <w:delText>33</w:delText>
            </w:r>
          </w:del>
        </w:p>
        <w:p w14:paraId="792DD72B" w14:textId="1D371AC8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7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71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4.1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noProof/>
              </w:rPr>
              <w:delText>O</w:delText>
            </w:r>
            <w:r w:rsidRPr="0000277A" w:rsidDel="0000277A">
              <w:rPr>
                <w:rStyle w:val="Hyperlink"/>
                <w:rFonts w:eastAsia="Arial"/>
                <w:bCs w:val="0"/>
                <w:i/>
                <w:noProof/>
              </w:rPr>
              <w:delText xml:space="preserve"> que deu certo?</w:delText>
            </w:r>
            <w:r w:rsidDel="0000277A">
              <w:rPr>
                <w:noProof/>
                <w:webHidden/>
              </w:rPr>
              <w:tab/>
              <w:delText>34</w:delText>
            </w:r>
          </w:del>
        </w:p>
        <w:p w14:paraId="6EA48F12" w14:textId="66EAD29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7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73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highlight w:val="yellow"/>
              </w:rPr>
              <w:delText>4.2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bCs w:val="0"/>
                <w:i/>
                <w:noProof/>
                <w:highlight w:val="yellow"/>
              </w:rPr>
              <w:delText>O que deu errado?</w:delText>
            </w:r>
            <w:r w:rsidDel="0000277A">
              <w:rPr>
                <w:noProof/>
                <w:webHidden/>
              </w:rPr>
              <w:tab/>
              <w:delText>34</w:delText>
            </w:r>
          </w:del>
        </w:p>
        <w:p w14:paraId="3A118885" w14:textId="324E46F8" w:rsidR="00A46788" w:rsidDel="0000277A" w:rsidRDefault="00A46788">
          <w:pPr>
            <w:pStyle w:val="Sumrio2"/>
            <w:tabs>
              <w:tab w:val="right" w:leader="dot" w:pos="9061"/>
            </w:tabs>
            <w:rPr>
              <w:del w:id="17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75" w:author="GUSTAVO CARVALHO GOMES DE ABREU" w:date="2020-06-21T20:22:00Z">
            <w:r w:rsidRPr="0000277A" w:rsidDel="0000277A">
              <w:rPr>
                <w:rStyle w:val="Hyperlink"/>
                <w:rFonts w:eastAsia="Arial"/>
                <w:bCs w:val="0"/>
                <w:noProof/>
                <w:highlight w:val="yellow"/>
              </w:rPr>
              <w:delText>REFERÊNCIAS BIBLIOGRÁFICAS</w:delText>
            </w:r>
            <w:r w:rsidDel="0000277A">
              <w:rPr>
                <w:noProof/>
                <w:webHidden/>
              </w:rPr>
              <w:tab/>
              <w:delText>35</w:delText>
            </w:r>
          </w:del>
        </w:p>
        <w:p w14:paraId="43740B3A" w14:textId="4DAF2E35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B410BA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210202DD" w14:textId="78A880B0" w:rsidR="00D4087C" w:rsidRDefault="003E5168">
      <w:pPr>
        <w:pStyle w:val="ndicedeilustraes"/>
        <w:tabs>
          <w:tab w:val="right" w:leader="dot" w:pos="9061"/>
        </w:tabs>
        <w:rPr>
          <w:ins w:id="176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D4087C">
        <w:rPr>
          <w:rPrChange w:id="177" w:author="GUSTAVO CARVALHO GOMES DE ABREU" w:date="2020-06-21T20:29:00Z">
            <w:rPr>
              <w:rFonts w:eastAsia="Calibri"/>
              <w:color w:val="auto"/>
              <w:kern w:val="0"/>
              <w:lang w:eastAsia="en-US"/>
            </w:rPr>
          </w:rPrChange>
        </w:rPr>
        <w:fldChar w:fldCharType="separate"/>
      </w:r>
      <w:ins w:id="178" w:author="GUSTAVO CARVALHO GOMES DE ABREU" w:date="2020-06-21T20:29:00Z">
        <w:r w:rsidR="00D4087C" w:rsidRPr="008B1BBD">
          <w:rPr>
            <w:rStyle w:val="Hyperlink"/>
            <w:noProof/>
          </w:rPr>
          <w:fldChar w:fldCharType="begin"/>
        </w:r>
        <w:r w:rsidR="00D4087C" w:rsidRPr="008B1BBD">
          <w:rPr>
            <w:rStyle w:val="Hyperlink"/>
            <w:noProof/>
          </w:rPr>
          <w:instrText xml:space="preserve"> </w:instrText>
        </w:r>
        <w:r w:rsidR="00D4087C">
          <w:rPr>
            <w:noProof/>
          </w:rPr>
          <w:instrText>HYPERLINK \l "_Toc43663800"</w:instrText>
        </w:r>
        <w:r w:rsidR="00D4087C" w:rsidRPr="008B1BBD">
          <w:rPr>
            <w:rStyle w:val="Hyperlink"/>
            <w:noProof/>
          </w:rPr>
          <w:instrText xml:space="preserve"> </w:instrText>
        </w:r>
        <w:r w:rsidR="00D4087C" w:rsidRPr="008B1BBD">
          <w:rPr>
            <w:rStyle w:val="Hyperlink"/>
            <w:noProof/>
          </w:rPr>
          <w:fldChar w:fldCharType="separate"/>
        </w:r>
        <w:r w:rsidR="00D4087C" w:rsidRPr="008B1BBD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D4087C">
          <w:rPr>
            <w:noProof/>
            <w:webHidden/>
          </w:rPr>
          <w:tab/>
        </w:r>
        <w:r w:rsidR="00D4087C">
          <w:rPr>
            <w:noProof/>
            <w:webHidden/>
          </w:rPr>
          <w:fldChar w:fldCharType="begin"/>
        </w:r>
        <w:r w:rsidR="00D4087C">
          <w:rPr>
            <w:noProof/>
            <w:webHidden/>
          </w:rPr>
          <w:instrText xml:space="preserve"> PAGEREF _Toc43663800 \h </w:instrText>
        </w:r>
      </w:ins>
      <w:r w:rsidR="00D4087C">
        <w:rPr>
          <w:noProof/>
          <w:webHidden/>
        </w:rPr>
      </w:r>
      <w:r w:rsidR="00D4087C">
        <w:rPr>
          <w:noProof/>
          <w:webHidden/>
        </w:rPr>
        <w:fldChar w:fldCharType="separate"/>
      </w:r>
      <w:ins w:id="179" w:author="GUSTAVO CARVALHO GOMES DE ABREU" w:date="2020-06-21T20:29:00Z">
        <w:r w:rsidR="00D4087C">
          <w:rPr>
            <w:noProof/>
            <w:webHidden/>
          </w:rPr>
          <w:t>10</w:t>
        </w:r>
        <w:r w:rsidR="00D4087C">
          <w:rPr>
            <w:noProof/>
            <w:webHidden/>
          </w:rPr>
          <w:fldChar w:fldCharType="end"/>
        </w:r>
        <w:r w:rsidR="00D4087C" w:rsidRPr="008B1BBD">
          <w:rPr>
            <w:rStyle w:val="Hyperlink"/>
            <w:noProof/>
          </w:rPr>
          <w:fldChar w:fldCharType="end"/>
        </w:r>
      </w:ins>
    </w:p>
    <w:p w14:paraId="6534A4DC" w14:textId="50D06C77" w:rsidR="00D4087C" w:rsidRDefault="00D4087C">
      <w:pPr>
        <w:pStyle w:val="ndicedeilustraes"/>
        <w:tabs>
          <w:tab w:val="right" w:leader="dot" w:pos="9061"/>
        </w:tabs>
        <w:rPr>
          <w:ins w:id="180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81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"_Toc43663801"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82" w:author="GUSTAVO CARVALHO GOMES DE ABREU" w:date="2020-06-21T20:29:00Z"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FA589B1" w14:textId="1D0FACC0" w:rsidR="00D4087C" w:rsidRDefault="00D4087C">
      <w:pPr>
        <w:pStyle w:val="ndicedeilustraes"/>
        <w:tabs>
          <w:tab w:val="right" w:leader="dot" w:pos="9061"/>
        </w:tabs>
        <w:rPr>
          <w:ins w:id="183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84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"_Toc43663802"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85" w:author="GUSTAVO CARVALHO GOMES DE ABREU" w:date="2020-06-21T20:29:00Z"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7CA00D89" w14:textId="3ED4608A" w:rsidR="00D4087C" w:rsidRDefault="00D4087C">
      <w:pPr>
        <w:pStyle w:val="ndicedeilustraes"/>
        <w:tabs>
          <w:tab w:val="right" w:leader="dot" w:pos="9061"/>
        </w:tabs>
        <w:rPr>
          <w:ins w:id="186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87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"_Toc43663803"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4–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88" w:author="GUSTAVO CARVALHO GOMES DE ABREU" w:date="2020-06-21T20:29:00Z"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334307D" w14:textId="122370E2" w:rsidR="00D4087C" w:rsidRDefault="00D4087C">
      <w:pPr>
        <w:pStyle w:val="ndicedeilustraes"/>
        <w:tabs>
          <w:tab w:val="right" w:leader="dot" w:pos="9061"/>
        </w:tabs>
        <w:rPr>
          <w:ins w:id="189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90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"_Toc43663804"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5–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1" w:author="GUSTAVO CARVALHO GOMES DE ABREU" w:date="2020-06-21T20:29:00Z"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434FEA8" w14:textId="1CAD4D0B" w:rsidR="00D4087C" w:rsidRDefault="00D4087C">
      <w:pPr>
        <w:pStyle w:val="ndicedeilustraes"/>
        <w:tabs>
          <w:tab w:val="right" w:leader="dot" w:pos="9061"/>
        </w:tabs>
        <w:rPr>
          <w:ins w:id="192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93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"_Toc43663805"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4" w:author="GUSTAVO CARVALHO GOMES DE ABREU" w:date="2020-06-21T20:29:00Z"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01A454E" w14:textId="41F24A55" w:rsidR="00D4087C" w:rsidRDefault="00D4087C">
      <w:pPr>
        <w:pStyle w:val="ndicedeilustraes"/>
        <w:tabs>
          <w:tab w:val="right" w:leader="dot" w:pos="9061"/>
        </w:tabs>
        <w:rPr>
          <w:ins w:id="195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96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"_Toc43663806"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7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7" w:author="GUSTAVO CARVALHO GOMES DE ABREU" w:date="2020-06-21T20:29:00Z"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AE185BF" w14:textId="16EE9427" w:rsidR="00D4087C" w:rsidRDefault="00D4087C">
      <w:pPr>
        <w:pStyle w:val="ndicedeilustraes"/>
        <w:tabs>
          <w:tab w:val="right" w:leader="dot" w:pos="9061"/>
        </w:tabs>
        <w:rPr>
          <w:ins w:id="198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199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"_Toc43663807"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8 – Conceito da tela de Loading.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0" w:author="GUSTAVO CARVALHO GOMES DE ABREU" w:date="2020-06-21T20:29:00Z"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8D4C402" w14:textId="04279ABF" w:rsidR="00D4087C" w:rsidRDefault="00D4087C">
      <w:pPr>
        <w:pStyle w:val="ndicedeilustraes"/>
        <w:tabs>
          <w:tab w:val="right" w:leader="dot" w:pos="9061"/>
        </w:tabs>
        <w:rPr>
          <w:ins w:id="201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02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"_Toc43663808"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9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3" w:author="GUSTAVO CARVALHO GOMES DE ABREU" w:date="2020-06-21T20:29:00Z"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05704F7B" w14:textId="3678BF62" w:rsidR="00D4087C" w:rsidRDefault="00D4087C">
      <w:pPr>
        <w:pStyle w:val="ndicedeilustraes"/>
        <w:tabs>
          <w:tab w:val="right" w:leader="dot" w:pos="9061"/>
        </w:tabs>
        <w:rPr>
          <w:ins w:id="204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05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"_Toc43663809"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10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6" w:author="GUSTAVO CARVALHO GOMES DE ABREU" w:date="2020-06-21T20:29:00Z"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40A5D17D" w14:textId="16D2A89A" w:rsidR="00D4087C" w:rsidRDefault="00D4087C">
      <w:pPr>
        <w:pStyle w:val="ndicedeilustraes"/>
        <w:tabs>
          <w:tab w:val="right" w:leader="dot" w:pos="9061"/>
        </w:tabs>
        <w:rPr>
          <w:ins w:id="207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08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"_Toc43663810"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11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9" w:author="GUSTAVO CARVALHO GOMES DE ABREU" w:date="2020-06-21T20:29:00Z"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34627DE8" w14:textId="4B8A3349" w:rsidR="00D4087C" w:rsidRDefault="00D4087C">
      <w:pPr>
        <w:pStyle w:val="ndicedeilustraes"/>
        <w:tabs>
          <w:tab w:val="right" w:leader="dot" w:pos="9061"/>
        </w:tabs>
        <w:rPr>
          <w:ins w:id="210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11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"_Toc43663811"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12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12" w:author="GUSTAVO CARVALHO GOMES DE ABREU" w:date="2020-06-21T20:29:00Z"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4184EA6C" w14:textId="682C99EB" w:rsidR="00D4087C" w:rsidRDefault="00D4087C">
      <w:pPr>
        <w:pStyle w:val="ndicedeilustraes"/>
        <w:tabs>
          <w:tab w:val="right" w:leader="dot" w:pos="9061"/>
        </w:tabs>
        <w:rPr>
          <w:ins w:id="213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14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"_Toc43663812"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13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15" w:author="GUSTAVO CARVALHO GOMES DE ABREU" w:date="2020-06-21T20:29:00Z"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3221378" w14:textId="1565DC0A" w:rsidR="00D4087C" w:rsidRDefault="00D4087C">
      <w:pPr>
        <w:pStyle w:val="ndicedeilustraes"/>
        <w:tabs>
          <w:tab w:val="right" w:leader="dot" w:pos="9061"/>
        </w:tabs>
        <w:rPr>
          <w:ins w:id="216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17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"_Toc43663813"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14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18" w:author="GUSTAVO CARVALHO GOMES DE ABREU" w:date="2020-06-21T20:29:00Z"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6D519B16" w14:textId="2171152D" w:rsidR="00D4087C" w:rsidRDefault="00D4087C">
      <w:pPr>
        <w:pStyle w:val="ndicedeilustraes"/>
        <w:tabs>
          <w:tab w:val="right" w:leader="dot" w:pos="9061"/>
        </w:tabs>
        <w:rPr>
          <w:ins w:id="219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20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"_Toc43663814"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15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1" w:author="GUSTAVO CARVALHO GOMES DE ABREU" w:date="2020-06-21T20:29:00Z"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6EB7998B" w14:textId="15AC3E31" w:rsidR="00D4087C" w:rsidRDefault="00D4087C">
      <w:pPr>
        <w:pStyle w:val="ndicedeilustraes"/>
        <w:tabs>
          <w:tab w:val="right" w:leader="dot" w:pos="9061"/>
        </w:tabs>
        <w:rPr>
          <w:ins w:id="222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23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"_Toc43663815"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16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4" w:author="GUSTAVO CARVALHO GOMES DE ABREU" w:date="2020-06-21T20:29:00Z"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148A61C2" w14:textId="19677F65" w:rsidR="00D4087C" w:rsidRDefault="00D4087C">
      <w:pPr>
        <w:pStyle w:val="ndicedeilustraes"/>
        <w:tabs>
          <w:tab w:val="right" w:leader="dot" w:pos="9061"/>
        </w:tabs>
        <w:rPr>
          <w:ins w:id="225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26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"_Toc43663816"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17 – Torreta.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7" w:author="GUSTAVO CARVALHO GOMES DE ABREU" w:date="2020-06-21T20:29:00Z"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1BD5177C" w14:textId="105C352B" w:rsidR="00D4087C" w:rsidRDefault="00D4087C">
      <w:pPr>
        <w:pStyle w:val="ndicedeilustraes"/>
        <w:tabs>
          <w:tab w:val="right" w:leader="dot" w:pos="9061"/>
        </w:tabs>
        <w:rPr>
          <w:ins w:id="228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29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"_Toc43663817"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0" w:author="GUSTAVO CARVALHO GOMES DE ABREU" w:date="2020-06-21T20:29:00Z"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8F2B8E0" w14:textId="16128305" w:rsidR="00D4087C" w:rsidRDefault="00D4087C">
      <w:pPr>
        <w:pStyle w:val="ndicedeilustraes"/>
        <w:tabs>
          <w:tab w:val="right" w:leader="dot" w:pos="9061"/>
        </w:tabs>
        <w:rPr>
          <w:ins w:id="231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32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"_Toc43663818"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3" w:author="GUSTAVO CARVALHO GOMES DE ABREU" w:date="2020-06-21T20:29:00Z"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72AB587E" w14:textId="6E0FB68D" w:rsidR="00D4087C" w:rsidRDefault="00D4087C">
      <w:pPr>
        <w:pStyle w:val="ndicedeilustraes"/>
        <w:tabs>
          <w:tab w:val="right" w:leader="dot" w:pos="9061"/>
        </w:tabs>
        <w:rPr>
          <w:ins w:id="234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35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"_Toc43663819"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6" w:author="GUSTAVO CARVALHO GOMES DE ABREU" w:date="2020-06-21T20:29:00Z"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326EC1ED" w14:textId="7963E8D9" w:rsidR="00D4087C" w:rsidRDefault="00D4087C">
      <w:pPr>
        <w:pStyle w:val="ndicedeilustraes"/>
        <w:tabs>
          <w:tab w:val="right" w:leader="dot" w:pos="9061"/>
        </w:tabs>
        <w:rPr>
          <w:ins w:id="237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38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"_Toc43663820"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9" w:author="GUSTAVO CARVALHO GOMES DE ABREU" w:date="2020-06-21T20:29:00Z"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E126727" w14:textId="375FB574" w:rsidR="00D4087C" w:rsidRDefault="00D4087C">
      <w:pPr>
        <w:pStyle w:val="ndicedeilustraes"/>
        <w:tabs>
          <w:tab w:val="right" w:leader="dot" w:pos="9061"/>
        </w:tabs>
        <w:rPr>
          <w:ins w:id="240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41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"_Toc43663821"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42" w:author="GUSTAVO CARVALHO GOMES DE ABREU" w:date="2020-06-21T20:29:00Z"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030C3D01" w14:textId="05BDACA3" w:rsidR="00D4087C" w:rsidRDefault="00D4087C">
      <w:pPr>
        <w:pStyle w:val="ndicedeilustraes"/>
        <w:tabs>
          <w:tab w:val="right" w:leader="dot" w:pos="9061"/>
        </w:tabs>
        <w:rPr>
          <w:ins w:id="243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44" w:author="GUSTAVO CARVALHO GOMES DE ABREU" w:date="2020-06-21T20:29:00Z">
        <w:r w:rsidRPr="008B1BBD">
          <w:rPr>
            <w:rStyle w:val="Hyperlink"/>
            <w:noProof/>
          </w:rPr>
          <w:lastRenderedPageBreak/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"_Toc43663822"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45" w:author="GUSTAVO CARVALHO GOMES DE ABREU" w:date="2020-06-21T20:29:00Z"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078D102E" w14:textId="197E6200" w:rsidR="00D4087C" w:rsidRDefault="00D4087C">
      <w:pPr>
        <w:pStyle w:val="ndicedeilustraes"/>
        <w:tabs>
          <w:tab w:val="right" w:leader="dot" w:pos="9061"/>
        </w:tabs>
        <w:rPr>
          <w:ins w:id="246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47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"_Toc43663823"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24 – Elemental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48" w:author="GUSTAVO CARVALHO GOMES DE ABREU" w:date="2020-06-21T20:29:00Z"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49B26CC2" w14:textId="273C5149" w:rsidR="00D4087C" w:rsidRDefault="00D4087C">
      <w:pPr>
        <w:pStyle w:val="ndicedeilustraes"/>
        <w:tabs>
          <w:tab w:val="right" w:leader="dot" w:pos="9061"/>
        </w:tabs>
        <w:rPr>
          <w:ins w:id="249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50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"_Toc43663824"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25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51" w:author="GUSTAVO CARVALHO GOMES DE ABREU" w:date="2020-06-21T20:29:00Z"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D033A36" w14:textId="15F8F8FD" w:rsidR="00D4087C" w:rsidRDefault="00D4087C">
      <w:pPr>
        <w:pStyle w:val="ndicedeilustraes"/>
        <w:tabs>
          <w:tab w:val="right" w:leader="dot" w:pos="9061"/>
        </w:tabs>
        <w:rPr>
          <w:ins w:id="252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53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"_Toc43663825"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26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54" w:author="GUSTAVO CARVALHO GOMES DE ABREU" w:date="2020-06-21T20:29:00Z"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FDD222D" w14:textId="1ED29DB6" w:rsidR="00D4087C" w:rsidRDefault="00D4087C">
      <w:pPr>
        <w:pStyle w:val="ndicedeilustraes"/>
        <w:tabs>
          <w:tab w:val="right" w:leader="dot" w:pos="9061"/>
        </w:tabs>
        <w:rPr>
          <w:ins w:id="255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56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"_Toc43663826"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27 – Dashboard Itch.io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57" w:author="GUSTAVO CARVALHO GOMES DE ABREU" w:date="2020-06-21T20:29:00Z"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39FED954" w14:textId="012C7145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5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59" w:author="GUSTAVO CARVALHO GOMES DE ABREU" w:date="2020-06-21T20:28:00Z">
        <w:r w:rsidRPr="00D4087C" w:rsidDel="00D4087C">
          <w:rPr>
            <w:rStyle w:val="Hyperlink"/>
            <w:bCs/>
            <w:noProof/>
            <w:lang w:val="en-US"/>
            <w:rPrChange w:id="260" w:author="GUSTAVO CARVALHO GOMES DE ABREU" w:date="2020-06-21T20:29:00Z">
              <w:rPr>
                <w:rStyle w:val="Hyperlink"/>
                <w:b/>
                <w:bCs/>
                <w:noProof/>
                <w:lang w:val="en-US"/>
              </w:rPr>
            </w:rPrChange>
          </w:rPr>
          <w:delText>Figura 1– Jogos similares, A) Age of Empires; B) They are Billions; C) Empire Earth; D) Soul Knight.</w:delText>
        </w:r>
        <w:r w:rsidRPr="00D4087C" w:rsidDel="00D4087C">
          <w:rPr>
            <w:noProof/>
            <w:webHidden/>
          </w:rPr>
          <w:tab/>
          <w:delText>10</w:delText>
        </w:r>
      </w:del>
    </w:p>
    <w:p w14:paraId="00E442A9" w14:textId="38B92FC6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61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62" w:author="GUSTAVO CARVALHO GOMES DE ABREU" w:date="2020-06-21T20:28:00Z">
        <w:r w:rsidRPr="00D4087C" w:rsidDel="00D4087C">
          <w:rPr>
            <w:rStyle w:val="Hyperlink"/>
            <w:bCs/>
            <w:noProof/>
            <w:rPrChange w:id="263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 – Mapas disponíveis</w:delText>
        </w:r>
        <w:r w:rsidRPr="00D4087C" w:rsidDel="00D4087C">
          <w:rPr>
            <w:noProof/>
            <w:webHidden/>
          </w:rPr>
          <w:tab/>
          <w:delText>13</w:delText>
        </w:r>
      </w:del>
    </w:p>
    <w:p w14:paraId="4FDE0A63" w14:textId="48E48BB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6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65" w:author="GUSTAVO CARVALHO GOMES DE ABREU" w:date="2020-06-21T20:28:00Z">
        <w:r w:rsidRPr="00D4087C" w:rsidDel="00D4087C">
          <w:rPr>
            <w:rStyle w:val="Hyperlink"/>
            <w:bCs/>
            <w:noProof/>
            <w:rPrChange w:id="26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3 – Exemplo de blocagem</w:delText>
        </w:r>
        <w:r w:rsidRPr="00D4087C" w:rsidDel="00D4087C">
          <w:rPr>
            <w:noProof/>
            <w:webHidden/>
          </w:rPr>
          <w:tab/>
          <w:delText>14</w:delText>
        </w:r>
      </w:del>
    </w:p>
    <w:p w14:paraId="14414C43" w14:textId="52F2F1CA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67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68" w:author="GUSTAVO CARVALHO GOMES DE ABREU" w:date="2020-06-21T20:28:00Z">
        <w:r w:rsidRPr="00D4087C" w:rsidDel="00D4087C">
          <w:rPr>
            <w:rStyle w:val="Hyperlink"/>
            <w:bCs/>
            <w:noProof/>
            <w:rPrChange w:id="269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4– Árvores para recurso.</w:delText>
        </w:r>
        <w:r w:rsidRPr="00D4087C" w:rsidDel="00D4087C">
          <w:rPr>
            <w:noProof/>
            <w:webHidden/>
          </w:rPr>
          <w:tab/>
          <w:delText>15</w:delText>
        </w:r>
      </w:del>
    </w:p>
    <w:p w14:paraId="2817728B" w14:textId="39050F3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7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71" w:author="GUSTAVO CARVALHO GOMES DE ABREU" w:date="2020-06-21T20:28:00Z">
        <w:r w:rsidRPr="00D4087C" w:rsidDel="00D4087C">
          <w:rPr>
            <w:rStyle w:val="Hyperlink"/>
            <w:bCs/>
            <w:noProof/>
            <w:rPrChange w:id="27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5– Rochas para recurso.</w:delText>
        </w:r>
        <w:r w:rsidRPr="00D4087C" w:rsidDel="00D4087C">
          <w:rPr>
            <w:noProof/>
            <w:webHidden/>
          </w:rPr>
          <w:tab/>
          <w:delText>15</w:delText>
        </w:r>
      </w:del>
    </w:p>
    <w:p w14:paraId="26920DEC" w14:textId="1449804F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73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74" w:author="GUSTAVO CARVALHO GOMES DE ABREU" w:date="2020-06-21T20:28:00Z">
        <w:r w:rsidRPr="00D4087C" w:rsidDel="00D4087C">
          <w:rPr>
            <w:rStyle w:val="Hyperlink"/>
            <w:bCs/>
            <w:noProof/>
            <w:rPrChange w:id="275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6 – Sequência de telas do jogo.</w:delText>
        </w:r>
        <w:r w:rsidRPr="00D4087C" w:rsidDel="00D4087C">
          <w:rPr>
            <w:noProof/>
            <w:webHidden/>
          </w:rPr>
          <w:tab/>
          <w:delText>16</w:delText>
        </w:r>
      </w:del>
    </w:p>
    <w:p w14:paraId="4C2CDEE4" w14:textId="18E503D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7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77" w:author="GUSTAVO CARVALHO GOMES DE ABREU" w:date="2020-06-21T20:28:00Z">
        <w:r w:rsidRPr="00D4087C" w:rsidDel="00D4087C">
          <w:rPr>
            <w:rStyle w:val="Hyperlink"/>
            <w:bCs/>
            <w:noProof/>
            <w:rPrChange w:id="27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7 – Tela de opções.</w:delText>
        </w:r>
        <w:r w:rsidRPr="00D4087C" w:rsidDel="00D4087C">
          <w:rPr>
            <w:noProof/>
            <w:webHidden/>
          </w:rPr>
          <w:tab/>
          <w:delText>17</w:delText>
        </w:r>
      </w:del>
    </w:p>
    <w:p w14:paraId="706FA798" w14:textId="5459B096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79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80" w:author="GUSTAVO CARVALHO GOMES DE ABREU" w:date="2020-06-21T20:28:00Z">
        <w:r w:rsidRPr="00D4087C" w:rsidDel="00D4087C">
          <w:rPr>
            <w:rStyle w:val="Hyperlink"/>
            <w:bCs/>
            <w:noProof/>
            <w:rPrChange w:id="281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8 – Conceito da tela de Loading.</w:delText>
        </w:r>
        <w:r w:rsidRPr="00D4087C" w:rsidDel="00D4087C">
          <w:rPr>
            <w:noProof/>
            <w:webHidden/>
          </w:rPr>
          <w:tab/>
          <w:delText>18</w:delText>
        </w:r>
      </w:del>
    </w:p>
    <w:p w14:paraId="067D5919" w14:textId="7D1FAA9F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8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83" w:author="GUSTAVO CARVALHO GOMES DE ABREU" w:date="2020-06-21T20:28:00Z">
        <w:r w:rsidRPr="00D4087C" w:rsidDel="00D4087C">
          <w:rPr>
            <w:rStyle w:val="Hyperlink"/>
            <w:bCs/>
            <w:noProof/>
            <w:rPrChange w:id="28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9 – Conceito da tela de pausa do jogo e o HUD.</w:delText>
        </w:r>
        <w:r w:rsidRPr="00D4087C" w:rsidDel="00D4087C">
          <w:rPr>
            <w:noProof/>
            <w:webHidden/>
          </w:rPr>
          <w:tab/>
          <w:delText>18</w:delText>
        </w:r>
      </w:del>
    </w:p>
    <w:p w14:paraId="11CFD6B2" w14:textId="09B4735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85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86" w:author="GUSTAVO CARVALHO GOMES DE ABREU" w:date="2020-06-21T20:28:00Z">
        <w:r w:rsidRPr="00D4087C" w:rsidDel="00D4087C">
          <w:rPr>
            <w:rStyle w:val="Hyperlink"/>
            <w:bCs/>
            <w:noProof/>
            <w:rPrChange w:id="287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10 – Conceito da tela de créditos do jogo.</w:delText>
        </w:r>
        <w:r w:rsidRPr="00D4087C" w:rsidDel="00D4087C">
          <w:rPr>
            <w:noProof/>
            <w:webHidden/>
          </w:rPr>
          <w:tab/>
          <w:delText>19</w:delText>
        </w:r>
      </w:del>
    </w:p>
    <w:p w14:paraId="6D6C307F" w14:textId="63B41A9E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8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89" w:author="GUSTAVO CARVALHO GOMES DE ABREU" w:date="2020-06-21T20:28:00Z">
        <w:r w:rsidRPr="00D4087C" w:rsidDel="00D4087C">
          <w:rPr>
            <w:rStyle w:val="Hyperlink"/>
            <w:bCs/>
            <w:noProof/>
            <w:rPrChange w:id="29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11 – Conceito da tela de vitória.</w:delText>
        </w:r>
        <w:r w:rsidRPr="00D4087C" w:rsidDel="00D4087C">
          <w:rPr>
            <w:noProof/>
            <w:webHidden/>
          </w:rPr>
          <w:tab/>
          <w:delText>19</w:delText>
        </w:r>
      </w:del>
    </w:p>
    <w:p w14:paraId="6A8D5D10" w14:textId="49EDB397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91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92" w:author="GUSTAVO CARVALHO GOMES DE ABREU" w:date="2020-06-21T20:28:00Z">
        <w:r w:rsidRPr="00D4087C" w:rsidDel="00D4087C">
          <w:rPr>
            <w:rStyle w:val="Hyperlink"/>
            <w:bCs/>
            <w:noProof/>
            <w:rPrChange w:id="293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12 – Conceito da tela de derrota.</w:delText>
        </w:r>
        <w:r w:rsidRPr="00D4087C" w:rsidDel="00D4087C">
          <w:rPr>
            <w:noProof/>
            <w:webHidden/>
          </w:rPr>
          <w:tab/>
          <w:delText>20</w:delText>
        </w:r>
      </w:del>
    </w:p>
    <w:p w14:paraId="4C38226D" w14:textId="7DDA64A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9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95" w:author="GUSTAVO CARVALHO GOMES DE ABREU" w:date="2020-06-21T20:28:00Z">
        <w:r w:rsidRPr="00D4087C" w:rsidDel="00D4087C">
          <w:rPr>
            <w:rStyle w:val="Hyperlink"/>
            <w:bCs/>
            <w:noProof/>
            <w:rPrChange w:id="29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13 – Joystick para identificação dos botões utilizados no jogo.</w:delText>
        </w:r>
        <w:r w:rsidRPr="00D4087C" w:rsidDel="00D4087C">
          <w:rPr>
            <w:noProof/>
            <w:webHidden/>
          </w:rPr>
          <w:tab/>
          <w:delText>20</w:delText>
        </w:r>
      </w:del>
    </w:p>
    <w:p w14:paraId="208D93DB" w14:textId="6FAEEB66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297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298" w:author="GUSTAVO CARVALHO GOMES DE ABREU" w:date="2020-06-21T20:28:00Z">
        <w:r w:rsidRPr="00D4087C" w:rsidDel="00D4087C">
          <w:rPr>
            <w:rStyle w:val="Hyperlink"/>
            <w:bCs/>
            <w:noProof/>
            <w:rPrChange w:id="299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14 – Coletor.</w:delText>
        </w:r>
        <w:r w:rsidRPr="00D4087C" w:rsidDel="00D4087C">
          <w:rPr>
            <w:noProof/>
            <w:webHidden/>
          </w:rPr>
          <w:tab/>
          <w:delText>22</w:delText>
        </w:r>
      </w:del>
    </w:p>
    <w:p w14:paraId="726DED61" w14:textId="50848725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0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01" w:author="GUSTAVO CARVALHO GOMES DE ABREU" w:date="2020-06-21T20:28:00Z">
        <w:r w:rsidRPr="00D4087C" w:rsidDel="00D4087C">
          <w:rPr>
            <w:rStyle w:val="Hyperlink"/>
            <w:bCs/>
            <w:noProof/>
            <w:rPrChange w:id="30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15 – Soldado.</w:delText>
        </w:r>
        <w:r w:rsidRPr="00D4087C" w:rsidDel="00D4087C">
          <w:rPr>
            <w:noProof/>
            <w:webHidden/>
          </w:rPr>
          <w:tab/>
          <w:delText>22</w:delText>
        </w:r>
      </w:del>
    </w:p>
    <w:p w14:paraId="7E38A49C" w14:textId="16EE886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03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04" w:author="GUSTAVO CARVALHO GOMES DE ABREU" w:date="2020-06-21T20:28:00Z">
        <w:r w:rsidRPr="00D4087C" w:rsidDel="00D4087C">
          <w:rPr>
            <w:rStyle w:val="Hyperlink"/>
            <w:bCs/>
            <w:noProof/>
            <w:rPrChange w:id="305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16 – Canhão.</w:delText>
        </w:r>
        <w:r w:rsidRPr="00D4087C" w:rsidDel="00D4087C">
          <w:rPr>
            <w:noProof/>
            <w:webHidden/>
          </w:rPr>
          <w:tab/>
          <w:delText>23</w:delText>
        </w:r>
      </w:del>
    </w:p>
    <w:p w14:paraId="5E0FF6F8" w14:textId="1A9519AD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0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07" w:author="GUSTAVO CARVALHO GOMES DE ABREU" w:date="2020-06-21T20:28:00Z">
        <w:r w:rsidRPr="00D4087C" w:rsidDel="00D4087C">
          <w:rPr>
            <w:rStyle w:val="Hyperlink"/>
            <w:bCs/>
            <w:noProof/>
            <w:rPrChange w:id="30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17 – Torreta.</w:delText>
        </w:r>
        <w:r w:rsidRPr="00D4087C" w:rsidDel="00D4087C">
          <w:rPr>
            <w:noProof/>
            <w:webHidden/>
          </w:rPr>
          <w:tab/>
          <w:delText>23</w:delText>
        </w:r>
      </w:del>
    </w:p>
    <w:p w14:paraId="25828381" w14:textId="4D79B182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09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10" w:author="GUSTAVO CARVALHO GOMES DE ABREU" w:date="2020-06-21T20:28:00Z">
        <w:r w:rsidRPr="00D4087C" w:rsidDel="00D4087C">
          <w:rPr>
            <w:rStyle w:val="Hyperlink"/>
            <w:bCs/>
            <w:noProof/>
            <w:rPrChange w:id="311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18 – HUD de tropas.</w:delText>
        </w:r>
        <w:r w:rsidRPr="00D4087C" w:rsidDel="00D4087C">
          <w:rPr>
            <w:noProof/>
            <w:webHidden/>
          </w:rPr>
          <w:tab/>
          <w:delText>24</w:delText>
        </w:r>
      </w:del>
    </w:p>
    <w:p w14:paraId="1AFBA590" w14:textId="764F36D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1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13" w:author="GUSTAVO CARVALHO GOMES DE ABREU" w:date="2020-06-21T20:28:00Z">
        <w:r w:rsidRPr="00D4087C" w:rsidDel="00D4087C">
          <w:rPr>
            <w:rStyle w:val="Hyperlink"/>
            <w:bCs/>
            <w:noProof/>
            <w:rPrChange w:id="31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19 – Personagem selecionado.</w:delText>
        </w:r>
        <w:r w:rsidRPr="00D4087C" w:rsidDel="00D4087C">
          <w:rPr>
            <w:noProof/>
            <w:webHidden/>
          </w:rPr>
          <w:tab/>
          <w:delText>24</w:delText>
        </w:r>
      </w:del>
    </w:p>
    <w:p w14:paraId="430B338B" w14:textId="0D018D57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15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16" w:author="GUSTAVO CARVALHO GOMES DE ABREU" w:date="2020-06-21T20:28:00Z">
        <w:r w:rsidRPr="00D4087C" w:rsidDel="00D4087C">
          <w:rPr>
            <w:rStyle w:val="Hyperlink"/>
            <w:bCs/>
            <w:noProof/>
            <w:rPrChange w:id="317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20 – Exemplo de ação de batalha</w:delText>
        </w:r>
        <w:r w:rsidRPr="00D4087C" w:rsidDel="00D4087C">
          <w:rPr>
            <w:noProof/>
            <w:webHidden/>
          </w:rPr>
          <w:tab/>
          <w:delText>25</w:delText>
        </w:r>
      </w:del>
    </w:p>
    <w:p w14:paraId="1FC5381C" w14:textId="162567D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1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19" w:author="GUSTAVO CARVALHO GOMES DE ABREU" w:date="2020-06-21T20:28:00Z">
        <w:r w:rsidRPr="00D4087C" w:rsidDel="00D4087C">
          <w:rPr>
            <w:rStyle w:val="Hyperlink"/>
            <w:bCs/>
            <w:noProof/>
            <w:rPrChange w:id="32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lastRenderedPageBreak/>
          <w:delText>Figura 21 – Mago.</w:delText>
        </w:r>
        <w:r w:rsidRPr="00D4087C" w:rsidDel="00D4087C">
          <w:rPr>
            <w:noProof/>
            <w:webHidden/>
          </w:rPr>
          <w:tab/>
          <w:delText>26</w:delText>
        </w:r>
      </w:del>
    </w:p>
    <w:p w14:paraId="6C065120" w14:textId="1DE7F07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21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22" w:author="GUSTAVO CARVALHO GOMES DE ABREU" w:date="2020-06-21T20:28:00Z">
        <w:r w:rsidRPr="00D4087C" w:rsidDel="00D4087C">
          <w:rPr>
            <w:rStyle w:val="Hyperlink"/>
            <w:bCs/>
            <w:noProof/>
            <w:rPrChange w:id="323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22 – Runa</w:delText>
        </w:r>
        <w:r w:rsidRPr="00D4087C" w:rsidDel="00D4087C">
          <w:rPr>
            <w:noProof/>
            <w:webHidden/>
          </w:rPr>
          <w:tab/>
          <w:delText>27</w:delText>
        </w:r>
      </w:del>
    </w:p>
    <w:p w14:paraId="4963395A" w14:textId="67B63E7D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2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25" w:author="GUSTAVO CARVALHO GOMES DE ABREU" w:date="2020-06-21T20:28:00Z">
        <w:r w:rsidRPr="00D4087C" w:rsidDel="00D4087C">
          <w:rPr>
            <w:rStyle w:val="Hyperlink"/>
            <w:bCs/>
            <w:noProof/>
            <w:rPrChange w:id="32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23 – Golem</w:delText>
        </w:r>
        <w:r w:rsidRPr="00D4087C" w:rsidDel="00D4087C">
          <w:rPr>
            <w:noProof/>
            <w:webHidden/>
          </w:rPr>
          <w:tab/>
          <w:delText>27</w:delText>
        </w:r>
      </w:del>
    </w:p>
    <w:p w14:paraId="7E9C0DEE" w14:textId="6BA0EC5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27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28" w:author="GUSTAVO CARVALHO GOMES DE ABREU" w:date="2020-06-21T20:28:00Z">
        <w:r w:rsidRPr="00D4087C" w:rsidDel="00D4087C">
          <w:rPr>
            <w:rStyle w:val="Hyperlink"/>
            <w:bCs/>
            <w:noProof/>
            <w:rPrChange w:id="329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24 – Elemental</w:delText>
        </w:r>
        <w:r w:rsidRPr="00D4087C" w:rsidDel="00D4087C">
          <w:rPr>
            <w:noProof/>
            <w:webHidden/>
          </w:rPr>
          <w:tab/>
          <w:delText>28</w:delText>
        </w:r>
      </w:del>
    </w:p>
    <w:p w14:paraId="43CF544E" w14:textId="77B7DCA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3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31" w:author="GUSTAVO CARVALHO GOMES DE ABREU" w:date="2020-06-21T20:28:00Z">
        <w:r w:rsidRPr="00D4087C" w:rsidDel="00D4087C">
          <w:rPr>
            <w:rStyle w:val="Hyperlink"/>
            <w:bCs/>
            <w:noProof/>
            <w:rPrChange w:id="33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25 – Gráfico com as avaliações dos alunos.</w:delText>
        </w:r>
        <w:r w:rsidRPr="00D4087C" w:rsidDel="00D4087C">
          <w:rPr>
            <w:noProof/>
            <w:webHidden/>
          </w:rPr>
          <w:tab/>
          <w:delText>30</w:delText>
        </w:r>
      </w:del>
    </w:p>
    <w:p w14:paraId="03E1FD18" w14:textId="3D1C0CD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33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34" w:author="GUSTAVO CARVALHO GOMES DE ABREU" w:date="2020-06-21T20:28:00Z">
        <w:r w:rsidRPr="00D4087C" w:rsidDel="00D4087C">
          <w:rPr>
            <w:rStyle w:val="Hyperlink"/>
            <w:bCs/>
            <w:noProof/>
            <w:rPrChange w:id="335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26 – Quantidade de pessoas que demonstram interesse em jogar seu jogo e quanto pagariam por seu jogo.</w:delText>
        </w:r>
        <w:r w:rsidRPr="00D4087C" w:rsidDel="00D4087C">
          <w:rPr>
            <w:noProof/>
            <w:webHidden/>
          </w:rPr>
          <w:tab/>
          <w:delText>31</w:delText>
        </w:r>
      </w:del>
    </w:p>
    <w:p w14:paraId="0FB74382" w14:textId="1434692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3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del w:id="337" w:author="GUSTAVO CARVALHO GOMES DE ABREU" w:date="2020-06-21T20:28:00Z">
        <w:r w:rsidRPr="00D4087C" w:rsidDel="00D4087C">
          <w:rPr>
            <w:rStyle w:val="Hyperlink"/>
            <w:bCs/>
            <w:noProof/>
            <w:rPrChange w:id="33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27 – Dashboard Itch.io</w:delText>
        </w:r>
        <w:r w:rsidRPr="00D4087C" w:rsidDel="00D4087C">
          <w:rPr>
            <w:noProof/>
            <w:webHidden/>
          </w:rPr>
          <w:tab/>
          <w:delText>33</w:delText>
        </w:r>
      </w:del>
    </w:p>
    <w:p w14:paraId="59D4D3A8" w14:textId="04A59823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5D4CBA0B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486D334" w:rsidR="005F7DD0" w:rsidRDefault="00B410B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27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339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340" w:name="_Toc43663389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339"/>
      <w:bookmarkEnd w:id="340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3270B537" w14:textId="67E3741E" w:rsidR="000205D5" w:rsidRPr="00AD319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2DF95EB9" w14:textId="77777777" w:rsidR="00254947" w:rsidRPr="00AD3197" w:rsidRDefault="00254947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897438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341" w:name="_Toc43663800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341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55BBAE35">
            <wp:extent cx="2838450" cy="1598070"/>
            <wp:effectExtent l="0" t="0" r="0" b="254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5BEEFC69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4C8FCBA9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25213C17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>, onde pode ser considerado um subgênero de jogos de estratégia, ao qual é caracterizado por ter o objetivo de fazer uso de recursos para criar bases e unidades afim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r w:rsidRPr="007D4587">
        <w:rPr>
          <w:rStyle w:val="apple-style-span"/>
          <w:rFonts w:eastAsia="Arial"/>
          <w:color w:val="000000" w:themeColor="text1"/>
        </w:rPr>
        <w:t>Público alvo: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42" w:name="_Toc483148323"/>
      <w:bookmarkStart w:id="343" w:name="_Toc43663390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42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343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344" w:name="_Toc43663391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344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0FD4F165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del w:id="345" w:author="GUSTAVO CARVALHO GOMES DE ABREU" w:date="2020-06-21T20:34:00Z">
        <w:r w:rsidRPr="00A10017" w:rsidDel="00D4087C">
          <w:rPr>
            <w:rFonts w:eastAsia="Arial"/>
            <w:color w:val="000000" w:themeColor="text1"/>
            <w:kern w:val="1"/>
            <w:lang w:eastAsia="ar-SA"/>
          </w:rPr>
          <w:delText>elaborado</w:delText>
        </w:r>
      </w:del>
      <w:ins w:id="346" w:author="GUSTAVO CARVALHO GOMES DE ABREU" w:date="2020-06-21T20:34:00Z">
        <w:r w:rsidR="00D4087C" w:rsidRPr="00A10017">
          <w:rPr>
            <w:rFonts w:eastAsia="Arial"/>
            <w:color w:val="000000" w:themeColor="text1"/>
            <w:kern w:val="1"/>
            <w:lang w:eastAsia="ar-SA"/>
          </w:rPr>
          <w:t>elaborados</w:t>
        </w:r>
      </w:ins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A41A698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347" w:name="_Toc43663801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347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348" w:name="_Toc43663392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348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3BF897DD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49" w:name="_Toc4366380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349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47AC0A1D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del w:id="350" w:author="GUSTAVO CARVALHO GOMES DE ABREU" w:date="2020-06-21T20:34:00Z">
        <w:r w:rsidDel="00D4087C">
          <w:rPr>
            <w:rFonts w:eastAsia="Arial"/>
            <w:b/>
            <w:bCs/>
            <w:color w:val="000000" w:themeColor="text1"/>
            <w:sz w:val="20"/>
            <w:szCs w:val="20"/>
            <w:lang w:eastAsia="ar-SA"/>
          </w:rPr>
          <w:delText xml:space="preserve">     </w:delText>
        </w:r>
      </w:del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351" w:name="_Toc43663393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351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>
        <w:rPr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7BB5D85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2" w:name="_Toc4366380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2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4935625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3" w:name="_Toc4366380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3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354" w:name="_Toc508437568"/>
      <w:bookmarkStart w:id="355" w:name="_Toc43663394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354"/>
      <w:bookmarkEnd w:id="355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EB10128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del w:id="356" w:author="GUSTAVO CARVALHO GOMES DE ABREU" w:date="2020-06-21T20:40:00Z">
        <w:r w:rsidRPr="007E59E2" w:rsidDel="009D19B3">
          <w:rPr>
            <w:rFonts w:eastAsia="Arial"/>
            <w:i/>
            <w:iCs/>
            <w:color w:val="000000" w:themeColor="text1"/>
          </w:rPr>
          <w:delText>gameplay</w:delText>
        </w:r>
        <w:r w:rsidDel="009D19B3">
          <w:rPr>
            <w:rFonts w:eastAsia="Arial"/>
            <w:color w:val="000000" w:themeColor="text1"/>
          </w:rPr>
          <w:delText xml:space="preserve"> </w:delText>
        </w:r>
        <w:r w:rsidR="000F1E12" w:rsidDel="009D19B3">
          <w:rPr>
            <w:rFonts w:eastAsia="Arial"/>
            <w:color w:val="000000" w:themeColor="text1"/>
          </w:rPr>
          <w:delText xml:space="preserve"> também</w:delText>
        </w:r>
      </w:del>
      <w:ins w:id="357" w:author="GUSTAVO CARVALHO GOMES DE ABREU" w:date="2020-06-21T20:40:00Z">
        <w:r w:rsidR="009D19B3" w:rsidRPr="007E59E2">
          <w:rPr>
            <w:rFonts w:eastAsia="Arial"/>
            <w:i/>
            <w:iCs/>
            <w:color w:val="000000" w:themeColor="text1"/>
          </w:rPr>
          <w:t>gameplay</w:t>
        </w:r>
        <w:r w:rsidR="009D19B3">
          <w:rPr>
            <w:rFonts w:eastAsia="Arial"/>
            <w:color w:val="000000" w:themeColor="text1"/>
          </w:rPr>
          <w:t xml:space="preserve"> também</w:t>
        </w:r>
      </w:ins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>, ajudando na imersão do mesmo</w:t>
      </w:r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del w:id="358" w:author="GUSTAVO CARVALHO GOMES DE ABREU" w:date="2020-06-21T20:40:00Z">
        <w:r w:rsidDel="009D19B3">
          <w:rPr>
            <w:rFonts w:eastAsia="Arial"/>
            <w:color w:val="000000" w:themeColor="text1"/>
          </w:rPr>
          <w:tab/>
        </w:r>
      </w:del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9D19B3">
        <w:rPr>
          <w:rFonts w:eastAsia="Arial"/>
          <w:i/>
          <w:color w:val="000000" w:themeColor="text1"/>
          <w:rPrChange w:id="359" w:author="GUSTAVO CARVALHO GOMES DE ABREU" w:date="2020-06-21T20:46:00Z">
            <w:rPr>
              <w:rFonts w:eastAsia="Arial"/>
              <w:color w:val="000000" w:themeColor="text1"/>
            </w:rPr>
          </w:rPrChange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9D19B3">
        <w:rPr>
          <w:rFonts w:eastAsia="Arial"/>
          <w:i/>
          <w:color w:val="000000" w:themeColor="text1"/>
          <w:rPrChange w:id="360" w:author="GUSTAVO CARVALHO GOMES DE ABREU" w:date="2020-06-21T20:46:00Z">
            <w:rPr>
              <w:rFonts w:eastAsia="Arial"/>
              <w:color w:val="000000" w:themeColor="text1"/>
            </w:rPr>
          </w:rPrChange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4A42EC">
        <w:rPr>
          <w:rFonts w:eastAsia="Arial"/>
          <w:color w:val="000000" w:themeColor="text1"/>
        </w:rPr>
        <w:t>5</w:t>
      </w:r>
      <w:r w:rsidRPr="007E59E2">
        <w:rPr>
          <w:rFonts w:eastAsia="Arial"/>
          <w:color w:val="000000" w:themeColor="text1"/>
        </w:rPr>
        <w:t xml:space="preserve"> 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0F80B1E8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1" w:name="_Toc4366380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61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39734BAF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1EA3C645" w14:textId="0046E544" w:rsidR="002F18F2" w:rsidRDefault="002F18F2" w:rsidP="002F18F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</w:p>
    <w:p w14:paraId="243D7F67" w14:textId="77777777" w:rsidR="009E389D" w:rsidRPr="00ED1D88" w:rsidRDefault="009E389D" w:rsidP="00ED1D88">
      <w:pPr>
        <w:rPr>
          <w:lang w:eastAsia="ar-SA"/>
        </w:rPr>
      </w:pPr>
    </w:p>
    <w:p w14:paraId="2CA8DCC4" w14:textId="09050D0D" w:rsidR="00FA7C3C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3F888F76" wp14:editId="62E2F103">
            <wp:extent cx="4650237" cy="2593295"/>
            <wp:effectExtent l="0" t="0" r="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98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60C" w14:textId="77777777" w:rsidR="009E389D" w:rsidRPr="00ED1D88" w:rsidRDefault="009E389D" w:rsidP="00ED1D88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99F8767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jogo, na qual a figura 7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1FEE807D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2" w:name="_Toc4366380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6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499016F9">
            <wp:extent cx="4648963" cy="2602809"/>
            <wp:effectExtent l="0" t="0" r="0" b="762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2FD743FA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0743D6">
        <w:rPr>
          <w:rFonts w:eastAsia="Arial"/>
          <w:color w:val="000000" w:themeColor="text1"/>
        </w:rPr>
        <w:t>8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proofErr w:type="spellStart"/>
      <w:r w:rsidR="000743D6">
        <w:rPr>
          <w:rFonts w:eastAsia="Arial"/>
          <w:color w:val="000000" w:themeColor="text1"/>
        </w:rPr>
        <w:t>inicio</w:t>
      </w:r>
      <w:proofErr w:type="spellEnd"/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6C87CABD" w:rsidR="00FA24FD" w:rsidRPr="00AD3197" w:rsidRDefault="00FA24FD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3" w:name="_Toc4366380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Loading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6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7D6DBB8C">
            <wp:extent cx="4648963" cy="2566094"/>
            <wp:effectExtent l="0" t="0" r="0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0143D212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>
        <w:rPr>
          <w:rFonts w:eastAsia="Arial"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pause, como pode ser visto na figura 9.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19CD6C3D" w:rsidR="00FA24FD" w:rsidRPr="00AD3197" w:rsidRDefault="00FA24FD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4" w:name="_Toc4366380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pausa do jogo e o HUD.</w:t>
      </w:r>
      <w:bookmarkEnd w:id="36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4CC18BA6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5" w:name="_Toc4366380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36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2EC8A6C9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11 e 12.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B3738A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6" w:name="_Toc4366381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6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40C8071D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67" w:name="_Toc4366381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6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81C8369" w14:textId="2FEEF5B7" w:rsidR="00043F3F" w:rsidRDefault="00E7739B" w:rsidP="00BA0C0B">
      <w:pPr>
        <w:ind w:firstLine="709"/>
        <w:rPr>
          <w:rFonts w:eastAsia="Arial"/>
          <w:color w:val="000000" w:themeColor="text1"/>
        </w:rPr>
      </w:pPr>
      <w:bookmarkStart w:id="368" w:name="_Toc42616488"/>
      <w:bookmarkStart w:id="369" w:name="_Toc42616528"/>
      <w:bookmarkStart w:id="370" w:name="_Toc42620232"/>
      <w:bookmarkStart w:id="371" w:name="_Toc43044664"/>
      <w:bookmarkStart w:id="372" w:name="_Toc43044746"/>
      <w:bookmarkStart w:id="373" w:name="_Toc43048020"/>
      <w:bookmarkStart w:id="374" w:name="_Toc43137908"/>
      <w:bookmarkStart w:id="375" w:name="_Toc43148581"/>
      <w:bookmarkStart w:id="376" w:name="_Toc43223263"/>
      <w:bookmarkStart w:id="377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</w:p>
    <w:p w14:paraId="0BD1C880" w14:textId="77777777" w:rsidR="00E7739B" w:rsidRDefault="00E7739B" w:rsidP="00E7739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78" w:name="_Toc43663395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78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2819B71F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 xml:space="preserve">Na figura 12,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3E3D51A" w:rsidR="00783679" w:rsidRPr="00E472D7" w:rsidRDefault="00783679" w:rsidP="00123E8A">
      <w:pPr>
        <w:suppressAutoHyphens/>
        <w:spacing w:line="240" w:lineRule="auto"/>
        <w:ind w:firstLine="709"/>
        <w:jc w:val="left"/>
      </w:pPr>
      <w:bookmarkStart w:id="379" w:name="_Toc43663812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Joystick para identificação dos botões utilizados no jogo.</w:t>
      </w:r>
      <w:bookmarkEnd w:id="379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7D37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2E3D81FB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80" w:name="_Toc24387446"/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lastRenderedPageBreak/>
        <w:t xml:space="preserve">Tabela 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begin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instrText xml:space="preserve"> SEQ Tabela \* ARABIC </w:instrTex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highlight w:val="yellow"/>
          <w:lang w:eastAsia="ar-SA"/>
        </w:rPr>
        <w:t>1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end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 xml:space="preserve"> – Mapeamento dos comandos utilizados no controle</w:t>
      </w:r>
      <w:r w:rsidR="009C4045"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>.</w:t>
      </w:r>
      <w:bookmarkEnd w:id="380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4ADFCDC3" w:rsidR="009E5AD9" w:rsidRPr="00AA4954" w:rsidRDefault="009E5AD9" w:rsidP="7C434651">
            <w:pPr>
              <w:jc w:val="left"/>
              <w:rPr>
                <w:rFonts w:eastAsia="Arial"/>
                <w:i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06E5864A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2E5D6D32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5132E65D" w:rsidR="00A744E9" w:rsidRPr="00AA4954" w:rsidRDefault="00A744E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</w:rPr>
            </w:pP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1" w:name="_Toc508437573"/>
      <w:bookmarkStart w:id="382" w:name="_Toc43663396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81"/>
      <w:bookmarkEnd w:id="382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25E73D66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gameplay,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>explicado no tópico de mesmo nome, página XX)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3" w:name="_Toc507852243"/>
      <w:bookmarkStart w:id="384" w:name="_Toc508437574"/>
      <w:bookmarkStart w:id="385" w:name="_Toc507857876"/>
      <w:bookmarkStart w:id="386" w:name="_Toc43663397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83"/>
      <w:bookmarkEnd w:id="384"/>
      <w:bookmarkEnd w:id="385"/>
      <w:r w:rsidR="00445ECD">
        <w:rPr>
          <w:rFonts w:eastAsia="Arial"/>
          <w:color w:val="000000" w:themeColor="text1"/>
        </w:rPr>
        <w:t>Coletor</w:t>
      </w:r>
      <w:bookmarkEnd w:id="386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784E7D47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design onde remete muito a capacidade do mesmo.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 xml:space="preserve">Na figura 13, podemos observar de forma sucinta o design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675C1F91" w:rsidR="007D4535" w:rsidRPr="00BA352D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387" w:name="_Toc43663813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87"/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8" w:name="_Toc43663398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388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48AFF1F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89" w:name="_Toc4366381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89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390" w:name="_Toc4366339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390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1FF2213B" w:rsidR="0049116D" w:rsidRDefault="0049116D" w:rsidP="00EB4ABF">
      <w:pPr>
        <w:suppressAutoHyphens/>
        <w:spacing w:line="240" w:lineRule="auto"/>
        <w:ind w:left="2127"/>
        <w:jc w:val="left"/>
      </w:pPr>
      <w:bookmarkStart w:id="391" w:name="_Toc436638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9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B440C56" w14:textId="1C99F425" w:rsidR="002243D5" w:rsidRDefault="002243D5" w:rsidP="002243D5"/>
    <w:p w14:paraId="5B9B7AED" w14:textId="1661FC7D" w:rsidR="002243D5" w:rsidRDefault="002243D5" w:rsidP="002243D5">
      <w:pPr>
        <w:pStyle w:val="Ttulo2"/>
        <w:rPr>
          <w:rFonts w:eastAsia="Arial"/>
          <w:color w:val="000000" w:themeColor="text1"/>
        </w:rPr>
      </w:pPr>
      <w:bookmarkStart w:id="392" w:name="_Toc4366340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4</w:t>
      </w:r>
      <w:r w:rsidRPr="00BA352D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color w:val="000000" w:themeColor="text1"/>
        </w:rPr>
        <w:t>Torreta</w:t>
      </w:r>
      <w:bookmarkEnd w:id="392"/>
      <w:proofErr w:type="spellEnd"/>
    </w:p>
    <w:p w14:paraId="7EA92CFF" w14:textId="77C1B3CA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D1B3D13" w14:textId="77777777" w:rsidR="00A04D29" w:rsidRPr="00AD3197" w:rsidRDefault="00A04D29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3B16600" w14:textId="77777777" w:rsidR="0049116D" w:rsidRDefault="00A04D29" w:rsidP="0049116D">
      <w:pPr>
        <w:ind w:firstLine="709"/>
        <w:rPr>
          <w:rFonts w:eastAsia="Arial"/>
        </w:rPr>
      </w:pPr>
      <w:r w:rsidRPr="00A04D29">
        <w:rPr>
          <w:rFonts w:eastAsia="Arial"/>
        </w:rPr>
        <w:t xml:space="preserve">A mais poderosa arma de ataque do lado da ciência é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 xml:space="preserve">, adicionada no terceiro e último </w:t>
      </w:r>
      <w:r w:rsidR="001D2968" w:rsidRPr="00A04D29">
        <w:rPr>
          <w:rFonts w:eastAsia="Arial"/>
        </w:rPr>
        <w:t>nível</w:t>
      </w:r>
      <w:r w:rsidRPr="00A04D29">
        <w:rPr>
          <w:rFonts w:eastAsia="Arial"/>
        </w:rPr>
        <w:t xml:space="preserve">. Com uma </w:t>
      </w:r>
      <w:r w:rsidR="001D2968" w:rsidRPr="00A04D29">
        <w:rPr>
          <w:rFonts w:eastAsia="Arial"/>
        </w:rPr>
        <w:t>característica</w:t>
      </w:r>
      <w:r w:rsidRPr="00A04D29">
        <w:rPr>
          <w:rFonts w:eastAsia="Arial"/>
        </w:rPr>
        <w:t xml:space="preserve"> diferente dos demais integrantes da tropa, ao adquirir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>, ela será incapaz de atacar enquanto não estiver fixada em algum local</w:t>
      </w:r>
      <w:r w:rsidR="001D2968">
        <w:rPr>
          <w:rFonts w:eastAsia="Arial"/>
        </w:rPr>
        <w:t>.</w:t>
      </w:r>
    </w:p>
    <w:p w14:paraId="6B83245E" w14:textId="77777777" w:rsidR="0049116D" w:rsidRDefault="0049116D" w:rsidP="0049116D">
      <w:pPr>
        <w:ind w:firstLine="709"/>
        <w:rPr>
          <w:rFonts w:eastAsia="Arial"/>
        </w:rPr>
      </w:pPr>
    </w:p>
    <w:p w14:paraId="51B415AA" w14:textId="40EC2E3F" w:rsidR="0049677F" w:rsidRDefault="0049116D" w:rsidP="00EB4ABF">
      <w:pPr>
        <w:ind w:left="1418" w:firstLine="709"/>
        <w:rPr>
          <w:rFonts w:eastAsia="Arial"/>
        </w:rPr>
      </w:pPr>
      <w:bookmarkStart w:id="393" w:name="_Toc436638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Torreta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93"/>
    </w:p>
    <w:p w14:paraId="6D898047" w14:textId="1202871B" w:rsidR="0049677F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76AABF40" wp14:editId="1E36F668">
            <wp:extent cx="1649823" cy="1649823"/>
            <wp:effectExtent l="0" t="0" r="7620" b="762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46A" w14:textId="77777777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394" w:name="_Toc508437578"/>
      <w:bookmarkStart w:id="395" w:name="_Toc43663401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394"/>
      <w:bookmarkEnd w:id="395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D83FE0E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proofErr w:type="gramStart"/>
      <w:r w:rsidR="00BC70C6" w:rsidRPr="00BC70C6">
        <w:rPr>
          <w:lang w:eastAsia="ar-SA"/>
        </w:rPr>
        <w:t>tem</w:t>
      </w:r>
      <w:proofErr w:type="gramEnd"/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396" w:name="_Toc43663402"/>
      <w:r w:rsidRPr="00AD3197">
        <w:rPr>
          <w:rFonts w:eastAsia="Arial"/>
          <w:color w:val="000000" w:themeColor="text1"/>
        </w:rPr>
        <w:lastRenderedPageBreak/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396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42FACBCC" w:rsidR="009D6550" w:rsidRPr="00E145E7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>Após adquirir recursos, o jogador pode escolher criar novos robôs, ao clicar em sua base</w:t>
      </w:r>
      <w:r>
        <w:rPr>
          <w:rFonts w:eastAsia="Arial"/>
        </w:rPr>
        <w:t>;</w:t>
      </w:r>
    </w:p>
    <w:p w14:paraId="14725720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190CE06" w14:textId="7749B019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97" w:name="_Toc43663817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97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60F59F19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228C313D">
            <wp:extent cx="3706352" cy="903809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214" cy="9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CA2CDF5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Seleção: Destinada para que o jogador realize quase todas as ações presente no jogo, ou seja, ao selecionar a tropa, o mesmo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53C76709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98" w:name="_Toc43663818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98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1B4F36CE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99" w:name="_Toc43663819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CC1F21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399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400" w:name="_Toc43663403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400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01" w:name="_Toc508437584"/>
      <w:bookmarkStart w:id="402" w:name="_Toc43663404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401"/>
      <w:bookmarkEnd w:id="402"/>
      <w:r w:rsidRPr="00AD3197">
        <w:rPr>
          <w:rFonts w:eastAsia="Arial"/>
          <w:color w:val="000000" w:themeColor="text1"/>
        </w:rPr>
        <w:t xml:space="preserve"> </w:t>
      </w:r>
    </w:p>
    <w:p w14:paraId="5CF114F2" w14:textId="754D1444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ciência contra a magia, os personagens foram devidamente pensados levando em conta elementos considerados mágicos, nos quais se encaixam os </w:t>
      </w:r>
      <w:r w:rsidRPr="00B422B5">
        <w:rPr>
          <w:lang w:val="pt-BR"/>
        </w:rPr>
        <w:lastRenderedPageBreak/>
        <w:t>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>Cada inimigo tem sua característica e habilidade, sendo todos responsáveis em tentar eliminar o lado da ciência. Se tratando de design, os mesmos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403" w:name="_Toc508437586"/>
      <w:bookmarkStart w:id="404" w:name="_Toc43663405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403"/>
      <w:r w:rsidR="00005105">
        <w:rPr>
          <w:rFonts w:eastAsia="Arial"/>
          <w:iCs w:val="0"/>
          <w:color w:val="000000" w:themeColor="text1"/>
        </w:rPr>
        <w:t>Mago</w:t>
      </w:r>
      <w:bookmarkEnd w:id="404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7F39B7D2" w14:textId="77777777" w:rsidR="0019300F" w:rsidRDefault="0019300F" w:rsidP="00B93D0E">
      <w:pPr>
        <w:pStyle w:val="TCC"/>
        <w:rPr>
          <w:lang w:val="pt-BR"/>
        </w:rPr>
      </w:pPr>
    </w:p>
    <w:p w14:paraId="1E4F68A3" w14:textId="0A123346" w:rsidR="0019300F" w:rsidRPr="00ED1D88" w:rsidRDefault="0019300F" w:rsidP="005A4FA8">
      <w:pPr>
        <w:suppressAutoHyphens/>
        <w:spacing w:line="240" w:lineRule="auto"/>
        <w:ind w:left="1418"/>
        <w:jc w:val="left"/>
        <w:rPr>
          <w:rFonts w:eastAsia="Arial"/>
          <w:color w:val="000000" w:themeColor="text1"/>
          <w:szCs w:val="20"/>
          <w:lang w:eastAsia="ar-SA"/>
        </w:rPr>
      </w:pPr>
      <w:bookmarkStart w:id="405" w:name="_Toc4366382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405"/>
    </w:p>
    <w:p w14:paraId="0590C7D8" w14:textId="1DA09CC9" w:rsidR="0019300F" w:rsidRDefault="005A4FA8" w:rsidP="00B93D0E">
      <w:pPr>
        <w:pStyle w:val="TCC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5A4FA8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406" w:name="_Toc43663406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406"/>
    </w:p>
    <w:p w14:paraId="57A76BD1" w14:textId="4CE00EE3" w:rsidR="00CF4489" w:rsidRDefault="00CF4489" w:rsidP="00CF4489"/>
    <w:p w14:paraId="4AA7EBC3" w14:textId="1F8FC466" w:rsidR="00CF4489" w:rsidRPr="00CF4489" w:rsidRDefault="00CF4489" w:rsidP="00CF4489">
      <w:r>
        <w:tab/>
      </w:r>
      <w:r w:rsidRPr="00CF4489">
        <w:t xml:space="preserve">Elemento de pouca expressão visual, presente desde o primeiro nível. Somente será possível perceber sua ação ao se aproximar dos cristais ao quais o jogador tem o objetivo de destruir, iniciando assim sua simples IA que retorna uma explosão ao </w:t>
      </w:r>
      <w:r w:rsidRPr="00CF4489">
        <w:lastRenderedPageBreak/>
        <w:t xml:space="preserve">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505081F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07" w:name="_Toc43663821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407"/>
    </w:p>
    <w:p w14:paraId="3B95D66A" w14:textId="7E4F6E8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5A4FA8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408" w:name="_Toc43663407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408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61489FEA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proofErr w:type="gramStart"/>
      <w:r w:rsidRPr="00B93D0E">
        <w:rPr>
          <w:lang w:val="pt-BR"/>
        </w:rPr>
        <w:t>a</w:t>
      </w:r>
      <w:proofErr w:type="gramEnd"/>
      <w:r w:rsidRPr="00B93D0E">
        <w:rPr>
          <w:lang w:val="pt-BR"/>
        </w:rPr>
        <w:t xml:space="preserve"> primeira vista, 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 xml:space="preserve">que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00B482E6" w:rsidR="00FD2F92" w:rsidRPr="00ED1D88" w:rsidRDefault="00FD2F92" w:rsidP="00E45161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409" w:name="_Toc43663822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A4FA8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409"/>
      <w:proofErr w:type="spellEnd"/>
    </w:p>
    <w:p w14:paraId="19804978" w14:textId="596DD4BF" w:rsidR="0019300F" w:rsidRDefault="005A4FA8" w:rsidP="00B93D0E">
      <w:pPr>
        <w:pStyle w:val="TCC"/>
        <w:rPr>
          <w:lang w:val="pt-BR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E45161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5878BC3" w14:textId="77777777" w:rsidR="00E45161" w:rsidRDefault="00E45161" w:rsidP="00B93D0E">
      <w:pPr>
        <w:pStyle w:val="TCC"/>
        <w:rPr>
          <w:lang w:val="pt-BR"/>
        </w:rPr>
      </w:pPr>
    </w:p>
    <w:p w14:paraId="39912336" w14:textId="294294F5" w:rsidR="0019300F" w:rsidRDefault="0019300F" w:rsidP="0019300F">
      <w:pPr>
        <w:pStyle w:val="Ttulo2"/>
        <w:rPr>
          <w:rFonts w:eastAsiaTheme="minorHAnsi"/>
          <w:color w:val="000000" w:themeColor="text1"/>
        </w:rPr>
      </w:pPr>
      <w:bookmarkStart w:id="410" w:name="_Toc43663408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CF4489">
        <w:rPr>
          <w:rFonts w:eastAsia="Arial"/>
          <w:color w:val="000000" w:themeColor="text1"/>
        </w:rPr>
        <w:t>4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Theme="minorHAnsi"/>
          <w:color w:val="000000" w:themeColor="text1"/>
        </w:rPr>
        <w:t>Elemental</w:t>
      </w:r>
      <w:bookmarkEnd w:id="410"/>
    </w:p>
    <w:p w14:paraId="4669CD43" w14:textId="2F5CEE42" w:rsidR="0019300F" w:rsidRDefault="0019300F" w:rsidP="0019300F">
      <w:r>
        <w:tab/>
      </w:r>
    </w:p>
    <w:p w14:paraId="40F92FFA" w14:textId="77777777" w:rsidR="0019300F" w:rsidRDefault="0019300F" w:rsidP="0019300F">
      <w:r>
        <w:tab/>
        <w:t xml:space="preserve">Com um comportamento semelhante ao </w:t>
      </w:r>
      <w:proofErr w:type="spellStart"/>
      <w:r>
        <w:t>Golem</w:t>
      </w:r>
      <w:proofErr w:type="spellEnd"/>
      <w:r>
        <w:t>, o Elemental tem somente algumas variações, no qual é mais poderoso além de estar posicionado de forma mais estratégica próxima ao castelo, visando tornar dificultar a estratégia do jogador.</w:t>
      </w:r>
    </w:p>
    <w:p w14:paraId="7357FF05" w14:textId="7D095118" w:rsidR="00A33856" w:rsidRDefault="0019300F" w:rsidP="00A71A19">
      <w:r>
        <w:t xml:space="preserve">Dado a condição especial de maior poderio </w:t>
      </w:r>
      <w:proofErr w:type="spellStart"/>
      <w:r>
        <w:t>emtre</w:t>
      </w:r>
      <w:proofErr w:type="spellEnd"/>
      <w:r>
        <w:t xml:space="preserve"> os inimigos, é liberado na terceira e última fase.</w:t>
      </w:r>
    </w:p>
    <w:p w14:paraId="697900D3" w14:textId="38A900E0" w:rsidR="005A4FA8" w:rsidRDefault="005A4FA8" w:rsidP="00A71A19"/>
    <w:p w14:paraId="1F799AAF" w14:textId="308AD89D" w:rsidR="00E45161" w:rsidRPr="00ED1D88" w:rsidRDefault="00E45161" w:rsidP="00E45161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411" w:name="_Toc43663823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Elemental</w:t>
      </w:r>
      <w:bookmarkEnd w:id="411"/>
    </w:p>
    <w:p w14:paraId="4693643F" w14:textId="77777777" w:rsidR="00E45161" w:rsidRDefault="00E45161" w:rsidP="00A71A19"/>
    <w:p w14:paraId="0197337C" w14:textId="364BF034" w:rsidR="005A4FA8" w:rsidRDefault="005A4FA8" w:rsidP="00E45161">
      <w:pPr>
        <w:ind w:left="709"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7F394B3" wp14:editId="2CD2FD19">
            <wp:extent cx="2339871" cy="233173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16A3" w14:textId="77777777" w:rsidR="00E45161" w:rsidRDefault="00E45161" w:rsidP="00E45161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412" w:name="_Toc23191011"/>
      <w:bookmarkStart w:id="413" w:name="_Toc24387398"/>
      <w:bookmarkStart w:id="414" w:name="_Toc42016374"/>
      <w:bookmarkStart w:id="415" w:name="_Toc42016452"/>
      <w:bookmarkStart w:id="416" w:name="_Toc42017617"/>
      <w:bookmarkStart w:id="417" w:name="_Toc42510988"/>
      <w:bookmarkStart w:id="418" w:name="_Toc42539482"/>
      <w:bookmarkStart w:id="419" w:name="_Toc42616447"/>
      <w:bookmarkStart w:id="420" w:name="_Toc42616501"/>
      <w:bookmarkStart w:id="421" w:name="_Toc42616541"/>
      <w:bookmarkStart w:id="422" w:name="_Toc42618354"/>
      <w:bookmarkStart w:id="423" w:name="_Toc42620245"/>
      <w:bookmarkStart w:id="424" w:name="_Toc43044678"/>
      <w:bookmarkStart w:id="425" w:name="_Toc43044761"/>
      <w:bookmarkStart w:id="426" w:name="_Toc43048035"/>
      <w:bookmarkStart w:id="427" w:name="_Toc43137921"/>
      <w:bookmarkStart w:id="428" w:name="_Toc43148595"/>
      <w:bookmarkStart w:id="429" w:name="_Toc43221847"/>
      <w:bookmarkStart w:id="430" w:name="_Toc43223278"/>
      <w:bookmarkStart w:id="431" w:name="_Toc43223780"/>
      <w:bookmarkStart w:id="432" w:name="_Toc43297211"/>
      <w:bookmarkStart w:id="433" w:name="_Toc43297251"/>
      <w:bookmarkStart w:id="434" w:name="_Toc43300350"/>
      <w:bookmarkStart w:id="435" w:name="_Toc43303151"/>
      <w:bookmarkStart w:id="436" w:name="_Toc43663409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437" w:name="_Toc23191012"/>
      <w:bookmarkStart w:id="438" w:name="_Toc24387399"/>
      <w:bookmarkStart w:id="439" w:name="_Toc42016375"/>
      <w:bookmarkStart w:id="440" w:name="_Toc42016453"/>
      <w:bookmarkStart w:id="441" w:name="_Toc42017618"/>
      <w:bookmarkStart w:id="442" w:name="_Toc42510989"/>
      <w:bookmarkStart w:id="443" w:name="_Toc42539483"/>
      <w:bookmarkStart w:id="444" w:name="_Toc42616448"/>
      <w:bookmarkStart w:id="445" w:name="_Toc42616502"/>
      <w:bookmarkStart w:id="446" w:name="_Toc42616542"/>
      <w:bookmarkStart w:id="447" w:name="_Toc42618355"/>
      <w:bookmarkStart w:id="448" w:name="_Toc42620246"/>
      <w:bookmarkStart w:id="449" w:name="_Toc43044679"/>
      <w:bookmarkStart w:id="450" w:name="_Toc43044762"/>
      <w:bookmarkStart w:id="451" w:name="_Toc43048036"/>
      <w:bookmarkStart w:id="452" w:name="_Toc43137922"/>
      <w:bookmarkStart w:id="453" w:name="_Toc43148596"/>
      <w:bookmarkStart w:id="454" w:name="_Toc43221848"/>
      <w:bookmarkStart w:id="455" w:name="_Toc43223279"/>
      <w:bookmarkStart w:id="456" w:name="_Toc43223781"/>
      <w:bookmarkStart w:id="457" w:name="_Toc43297212"/>
      <w:bookmarkStart w:id="458" w:name="_Toc43297252"/>
      <w:bookmarkStart w:id="459" w:name="_Toc43300351"/>
      <w:bookmarkStart w:id="460" w:name="_Toc43303152"/>
      <w:bookmarkStart w:id="461" w:name="_Toc43663410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462" w:name="_Toc23191013"/>
      <w:bookmarkStart w:id="463" w:name="_Toc24387400"/>
      <w:bookmarkStart w:id="464" w:name="_Toc42016376"/>
      <w:bookmarkStart w:id="465" w:name="_Toc42016454"/>
      <w:bookmarkStart w:id="466" w:name="_Toc42017619"/>
      <w:bookmarkStart w:id="467" w:name="_Toc42510990"/>
      <w:bookmarkStart w:id="468" w:name="_Toc42539484"/>
      <w:bookmarkStart w:id="469" w:name="_Toc42616449"/>
      <w:bookmarkStart w:id="470" w:name="_Toc42616503"/>
      <w:bookmarkStart w:id="471" w:name="_Toc42616543"/>
      <w:bookmarkStart w:id="472" w:name="_Toc42618356"/>
      <w:bookmarkStart w:id="473" w:name="_Toc42620247"/>
      <w:bookmarkStart w:id="474" w:name="_Toc43044680"/>
      <w:bookmarkStart w:id="475" w:name="_Toc43044763"/>
      <w:bookmarkStart w:id="476" w:name="_Toc43048037"/>
      <w:bookmarkStart w:id="477" w:name="_Toc43137923"/>
      <w:bookmarkStart w:id="478" w:name="_Toc43148597"/>
      <w:bookmarkStart w:id="479" w:name="_Toc43221849"/>
      <w:bookmarkStart w:id="480" w:name="_Toc43223280"/>
      <w:bookmarkStart w:id="481" w:name="_Toc43223782"/>
      <w:bookmarkStart w:id="482" w:name="_Toc43297213"/>
      <w:bookmarkStart w:id="483" w:name="_Toc43297253"/>
      <w:bookmarkStart w:id="484" w:name="_Toc43300352"/>
      <w:bookmarkStart w:id="485" w:name="_Toc43303153"/>
      <w:bookmarkStart w:id="486" w:name="_Toc4366341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487" w:name="_Toc23191014"/>
      <w:bookmarkStart w:id="488" w:name="_Toc24387401"/>
      <w:bookmarkStart w:id="489" w:name="_Toc42016377"/>
      <w:bookmarkStart w:id="490" w:name="_Toc42016455"/>
      <w:bookmarkStart w:id="491" w:name="_Toc42017620"/>
      <w:bookmarkStart w:id="492" w:name="_Toc42510991"/>
      <w:bookmarkStart w:id="493" w:name="_Toc42539485"/>
      <w:bookmarkStart w:id="494" w:name="_Toc42616450"/>
      <w:bookmarkStart w:id="495" w:name="_Toc42616504"/>
      <w:bookmarkStart w:id="496" w:name="_Toc42616544"/>
      <w:bookmarkStart w:id="497" w:name="_Toc42618357"/>
      <w:bookmarkStart w:id="498" w:name="_Toc42620248"/>
      <w:bookmarkStart w:id="499" w:name="_Toc43044681"/>
      <w:bookmarkStart w:id="500" w:name="_Toc43044764"/>
      <w:bookmarkStart w:id="501" w:name="_Toc43048038"/>
      <w:bookmarkStart w:id="502" w:name="_Toc43137924"/>
      <w:bookmarkStart w:id="503" w:name="_Toc43148598"/>
      <w:bookmarkStart w:id="504" w:name="_Toc43221850"/>
      <w:bookmarkStart w:id="505" w:name="_Toc43223281"/>
      <w:bookmarkStart w:id="506" w:name="_Toc43223783"/>
      <w:bookmarkStart w:id="507" w:name="_Toc43297214"/>
      <w:bookmarkStart w:id="508" w:name="_Toc43297254"/>
      <w:bookmarkStart w:id="509" w:name="_Toc43300353"/>
      <w:bookmarkStart w:id="510" w:name="_Toc43303154"/>
      <w:bookmarkStart w:id="511" w:name="_Toc43663412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512" w:name="_Toc23191015"/>
      <w:bookmarkStart w:id="513" w:name="_Toc24387402"/>
      <w:bookmarkStart w:id="514" w:name="_Toc42016378"/>
      <w:bookmarkStart w:id="515" w:name="_Toc42016456"/>
      <w:bookmarkStart w:id="516" w:name="_Toc42017621"/>
      <w:bookmarkStart w:id="517" w:name="_Toc42510992"/>
      <w:bookmarkStart w:id="518" w:name="_Toc42539486"/>
      <w:bookmarkStart w:id="519" w:name="_Toc42616451"/>
      <w:bookmarkStart w:id="520" w:name="_Toc42616505"/>
      <w:bookmarkStart w:id="521" w:name="_Toc42616545"/>
      <w:bookmarkStart w:id="522" w:name="_Toc42618358"/>
      <w:bookmarkStart w:id="523" w:name="_Toc42620249"/>
      <w:bookmarkStart w:id="524" w:name="_Toc43044682"/>
      <w:bookmarkStart w:id="525" w:name="_Toc43044765"/>
      <w:bookmarkStart w:id="526" w:name="_Toc43048039"/>
      <w:bookmarkStart w:id="527" w:name="_Toc43137925"/>
      <w:bookmarkStart w:id="528" w:name="_Toc43148599"/>
      <w:bookmarkStart w:id="529" w:name="_Toc43221851"/>
      <w:bookmarkStart w:id="530" w:name="_Toc43223282"/>
      <w:bookmarkStart w:id="531" w:name="_Toc43223784"/>
      <w:bookmarkStart w:id="532" w:name="_Toc43297215"/>
      <w:bookmarkStart w:id="533" w:name="_Toc43297255"/>
      <w:bookmarkStart w:id="534" w:name="_Toc43300354"/>
      <w:bookmarkStart w:id="535" w:name="_Toc43303155"/>
      <w:bookmarkStart w:id="536" w:name="_Toc43663413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537" w:name="_Toc23191016"/>
      <w:bookmarkStart w:id="538" w:name="_Toc24387403"/>
      <w:bookmarkStart w:id="539" w:name="_Toc42016379"/>
      <w:bookmarkStart w:id="540" w:name="_Toc42016457"/>
      <w:bookmarkStart w:id="541" w:name="_Toc42017622"/>
      <w:bookmarkStart w:id="542" w:name="_Toc42510993"/>
      <w:bookmarkStart w:id="543" w:name="_Toc42539487"/>
      <w:bookmarkStart w:id="544" w:name="_Toc42616452"/>
      <w:bookmarkStart w:id="545" w:name="_Toc42616506"/>
      <w:bookmarkStart w:id="546" w:name="_Toc42616546"/>
      <w:bookmarkStart w:id="547" w:name="_Toc42618359"/>
      <w:bookmarkStart w:id="548" w:name="_Toc42620250"/>
      <w:bookmarkStart w:id="549" w:name="_Toc43044683"/>
      <w:bookmarkStart w:id="550" w:name="_Toc43044766"/>
      <w:bookmarkStart w:id="551" w:name="_Toc43048040"/>
      <w:bookmarkStart w:id="552" w:name="_Toc43137926"/>
      <w:bookmarkStart w:id="553" w:name="_Toc43148600"/>
      <w:bookmarkStart w:id="554" w:name="_Toc43221852"/>
      <w:bookmarkStart w:id="555" w:name="_Toc43223283"/>
      <w:bookmarkStart w:id="556" w:name="_Toc43223785"/>
      <w:bookmarkStart w:id="557" w:name="_Toc43297216"/>
      <w:bookmarkStart w:id="558" w:name="_Toc43297256"/>
      <w:bookmarkStart w:id="559" w:name="_Toc43300355"/>
      <w:bookmarkStart w:id="560" w:name="_Toc43303156"/>
      <w:bookmarkStart w:id="561" w:name="_Toc43663414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562" w:name="_Toc23191017"/>
      <w:bookmarkStart w:id="563" w:name="_Toc24387404"/>
      <w:bookmarkStart w:id="564" w:name="_Toc42016380"/>
      <w:bookmarkStart w:id="565" w:name="_Toc42016458"/>
      <w:bookmarkStart w:id="566" w:name="_Toc42017623"/>
      <w:bookmarkStart w:id="567" w:name="_Toc42510994"/>
      <w:bookmarkStart w:id="568" w:name="_Toc42539488"/>
      <w:bookmarkStart w:id="569" w:name="_Toc42616453"/>
      <w:bookmarkStart w:id="570" w:name="_Toc42616507"/>
      <w:bookmarkStart w:id="571" w:name="_Toc42616547"/>
      <w:bookmarkStart w:id="572" w:name="_Toc42618360"/>
      <w:bookmarkStart w:id="573" w:name="_Toc42620251"/>
      <w:bookmarkStart w:id="574" w:name="_Toc43044684"/>
      <w:bookmarkStart w:id="575" w:name="_Toc43044767"/>
      <w:bookmarkStart w:id="576" w:name="_Toc43048041"/>
      <w:bookmarkStart w:id="577" w:name="_Toc43137927"/>
      <w:bookmarkStart w:id="578" w:name="_Toc43148601"/>
      <w:bookmarkStart w:id="579" w:name="_Toc43221853"/>
      <w:bookmarkStart w:id="580" w:name="_Toc43223284"/>
      <w:bookmarkStart w:id="581" w:name="_Toc43223786"/>
      <w:bookmarkStart w:id="582" w:name="_Toc43297217"/>
      <w:bookmarkStart w:id="583" w:name="_Toc43297257"/>
      <w:bookmarkStart w:id="584" w:name="_Toc43300356"/>
      <w:bookmarkStart w:id="585" w:name="_Toc43303157"/>
      <w:bookmarkStart w:id="586" w:name="_Toc43663415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587" w:name="_Toc43663416"/>
      <w:r w:rsidRPr="00F96F9D">
        <w:rPr>
          <w:rFonts w:eastAsia="Arial"/>
          <w:color w:val="000000" w:themeColor="text1"/>
        </w:rPr>
        <w:t>Gráfico de ritmo</w:t>
      </w:r>
      <w:bookmarkEnd w:id="587"/>
    </w:p>
    <w:p w14:paraId="35DA0BF0" w14:textId="0908D3DA" w:rsidR="000A6B76" w:rsidRDefault="000A6B76" w:rsidP="000A6B76">
      <w:pPr>
        <w:rPr>
          <w:rFonts w:eastAsia="Arial"/>
        </w:rPr>
      </w:pPr>
    </w:p>
    <w:p w14:paraId="32B4079F" w14:textId="1EE46981" w:rsidR="000A6B76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5EAA4D54" w14:textId="77777777" w:rsidR="000A6B76" w:rsidRDefault="000A6B76" w:rsidP="000A6B76">
      <w:pPr>
        <w:rPr>
          <w:rFonts w:eastAsia="Arial"/>
        </w:rPr>
      </w:pPr>
    </w:p>
    <w:p w14:paraId="2609A111" w14:textId="42C7396A" w:rsidR="000A6B76" w:rsidRPr="00B34025" w:rsidRDefault="000A6B76" w:rsidP="00802592">
      <w:pPr>
        <w:pStyle w:val="Ttulo2"/>
        <w:numPr>
          <w:ilvl w:val="2"/>
          <w:numId w:val="17"/>
        </w:numPr>
        <w:ind w:left="810" w:hanging="810"/>
        <w:rPr>
          <w:rFonts w:eastAsia="Arial"/>
          <w:color w:val="000000" w:themeColor="text1"/>
        </w:rPr>
      </w:pPr>
      <w:bookmarkStart w:id="588" w:name="_Toc43663417"/>
      <w:r w:rsidRPr="00B34025">
        <w:rPr>
          <w:rFonts w:eastAsia="Arial"/>
          <w:color w:val="000000" w:themeColor="text1"/>
        </w:rPr>
        <w:t>Nível 1</w:t>
      </w:r>
      <w:bookmarkEnd w:id="588"/>
    </w:p>
    <w:p w14:paraId="3E7C3A58" w14:textId="16B2F9F5" w:rsidR="00727016" w:rsidRDefault="00727016">
      <w:pPr>
        <w:spacing w:line="240" w:lineRule="auto"/>
        <w:jc w:val="left"/>
        <w:rPr>
          <w:rFonts w:eastAsia="Arial"/>
        </w:rPr>
      </w:pPr>
    </w:p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589" w:name="_Toc43663418"/>
      <w:r w:rsidRPr="00EA59E8">
        <w:rPr>
          <w:rFonts w:eastAsia="Arial"/>
          <w:color w:val="000000" w:themeColor="text1"/>
        </w:rPr>
        <w:t>Nível 2</w:t>
      </w:r>
      <w:bookmarkEnd w:id="589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e também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590" w:name="_Toc43663419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590"/>
    </w:p>
    <w:p w14:paraId="25C3F6BB" w14:textId="69DD3335" w:rsidR="0011506E" w:rsidRDefault="0011506E" w:rsidP="0011506E"/>
    <w:p w14:paraId="4FBD4BFF" w14:textId="4D5EC206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há uma adição para cada lado, ou seja,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591" w:name="_Toc508437591"/>
      <w:bookmarkStart w:id="592" w:name="_Toc43663420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591"/>
      <w:bookmarkEnd w:id="592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5A4B6FF5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>, onde haviam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12C45527" w14:textId="590F2BE5" w:rsidR="00BB3DB5" w:rsidRPr="00ED1D88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  <w:highlight w:val="yellow"/>
        </w:rPr>
        <w:t>Preencher</w:t>
      </w:r>
    </w:p>
    <w:p w14:paraId="11036275" w14:textId="36A399DF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593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593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3312B552" w:rsidR="00BB3DB5" w:rsidRPr="00ED1D88" w:rsidRDefault="7C43465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Personage</w:t>
            </w:r>
            <w:r w:rsidR="00971C4C" w:rsidRPr="00ED1D88">
              <w:rPr>
                <w:rFonts w:eastAsia="Arial"/>
                <w:b/>
                <w:bCs/>
                <w:sz w:val="20"/>
                <w:szCs w:val="20"/>
              </w:rPr>
              <w:t>n</w:t>
            </w:r>
            <w:r w:rsidR="00971C4C" w:rsidRPr="00ED1D88">
              <w:rPr>
                <w:b/>
                <w:bCs/>
                <w:sz w:val="20"/>
                <w:szCs w:val="20"/>
              </w:rPr>
              <w:t>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6FC2DB1C" w:rsidR="00BB3DB5" w:rsidRPr="00ED1D88" w:rsidRDefault="00971C4C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r w:rsidRPr="00ED1D88">
              <w:rPr>
                <w:rFonts w:eastAsia="Arial"/>
                <w:i/>
                <w:sz w:val="20"/>
                <w:szCs w:val="20"/>
              </w:rPr>
              <w:t>D</w:t>
            </w:r>
            <w:r w:rsidRPr="00ED1D88">
              <w:rPr>
                <w:i/>
                <w:sz w:val="20"/>
                <w:szCs w:val="20"/>
              </w:rPr>
              <w:t>ash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215CB696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D</w:t>
            </w:r>
            <w:r w:rsidRPr="00ED1D88">
              <w:rPr>
                <w:sz w:val="20"/>
                <w:szCs w:val="20"/>
              </w:rPr>
              <w:t>ash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0F0507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meelee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7CD5643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curto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69DE12B7" w:rsidR="00BB3DB5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lastRenderedPageBreak/>
              <w:t>Long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217390D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longo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69894F51" w:rsidR="00252123" w:rsidRPr="00ED1D88" w:rsidRDefault="001C7226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Sapo-Samurai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7F2B53DE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bubble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0F9B35C6" w:rsidR="006F43D1" w:rsidRPr="00ED1D88" w:rsidRDefault="006F43D1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Bolhas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67EB765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monster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3D286E1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Coaxido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do sapo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34A0D8A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DF043" w14:textId="6FA4FAA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20C5" w14:textId="02709842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0E4A8" w14:textId="3F475B8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3B4B8E1" w:rsidR="006F43D1" w:rsidRPr="00ED1D88" w:rsidRDefault="006D043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Pavão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3B588D2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5725838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3F0E0EAF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30A7DB2B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333AA78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4D3179A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Segundo 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71DE1DB8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Dungeon song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6ADFCBCB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2:46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7FF7E59A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Button click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77777777" w:rsidR="00F97EAE" w:rsidRDefault="00F97EAE" w:rsidP="00F97EAE">
      <w:pPr>
        <w:pStyle w:val="Ttulo2"/>
        <w:rPr>
          <w:rFonts w:eastAsia="Arial"/>
          <w:highlight w:val="yellow"/>
        </w:rPr>
      </w:pPr>
    </w:p>
    <w:p w14:paraId="51E45088" w14:textId="71DB1A50" w:rsidR="00F97EAE" w:rsidRPr="00ED1D88" w:rsidRDefault="00F97EAE" w:rsidP="00F97EAE">
      <w:pPr>
        <w:pStyle w:val="Ttulo2"/>
        <w:rPr>
          <w:rFonts w:eastAsia="Arial"/>
          <w:color w:val="000000" w:themeColor="text1"/>
        </w:rPr>
      </w:pPr>
      <w:bookmarkStart w:id="594" w:name="_Toc43663421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594"/>
    </w:p>
    <w:p w14:paraId="1B448432" w14:textId="6DD500F4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alfa. O objetivo desse teste foi coletar informações de jogadores durante a matéria de jogos para console, visando melhorar e opinar no que poderia ser melhorado, incluindo encontrar bugs.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595" w:name="_Toc43663422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595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4FA497A2" w:rsidR="009D7C3A" w:rsidRPr="00ED1D88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596" w:name="_Toc43663824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596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0139BED0" w:rsidR="009718B7" w:rsidRDefault="009718B7" w:rsidP="009718B7">
      <w:pPr>
        <w:pStyle w:val="Corpodetexto"/>
        <w:ind w:firstLine="709"/>
        <w:jc w:val="center"/>
      </w:pPr>
      <w:bookmarkStart w:id="597" w:name="_Toc43663825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6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597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lastRenderedPageBreak/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arte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gameplay  </w:t>
      </w:r>
      <w:proofErr w:type="spellStart"/>
      <w:r>
        <w:t>trazendo</w:t>
      </w:r>
      <w:proofErr w:type="spell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598" w:name="_Toc43663423"/>
      <w:r w:rsidRPr="00980398">
        <w:rPr>
          <w:rFonts w:eastAsia="Arial"/>
          <w:color w:val="000000" w:themeColor="text1"/>
          <w:rPrChange w:id="599" w:author="LEONARDO DANTAS GOMES DE LIRA" w:date="2020-06-28T14:41:00Z">
            <w:rPr>
              <w:rFonts w:eastAsia="Arial"/>
              <w:color w:val="000000" w:themeColor="text1"/>
              <w:highlight w:val="yellow"/>
            </w:rPr>
          </w:rPrChange>
        </w:rPr>
        <w:lastRenderedPageBreak/>
        <w:t>3.2</w:t>
      </w:r>
      <w:r w:rsidRPr="00980398">
        <w:rPr>
          <w:rFonts w:eastAsiaTheme="minorHAnsi"/>
          <w:color w:val="000000" w:themeColor="text1"/>
          <w:rPrChange w:id="600" w:author="LEONARDO DANTAS GOMES DE LIRA" w:date="2020-06-28T14:41:00Z">
            <w:rPr>
              <w:rFonts w:eastAsiaTheme="minorHAnsi"/>
              <w:color w:val="000000" w:themeColor="text1"/>
              <w:highlight w:val="yellow"/>
            </w:rPr>
          </w:rPrChange>
        </w:rPr>
        <w:tab/>
      </w:r>
      <w:r w:rsidRPr="00980398">
        <w:rPr>
          <w:rFonts w:eastAsia="Arial"/>
          <w:rPrChange w:id="601" w:author="LEONARDO DANTAS GOMES DE LIRA" w:date="2020-06-28T14:41:00Z">
            <w:rPr>
              <w:rFonts w:eastAsia="Arial"/>
              <w:highlight w:val="yellow"/>
            </w:rPr>
          </w:rPrChange>
        </w:rPr>
        <w:t>Teste beta realizado</w:t>
      </w:r>
      <w:bookmarkEnd w:id="598"/>
    </w:p>
    <w:p w14:paraId="0FFA2321" w14:textId="77777777" w:rsidR="00FE1DDC" w:rsidRPr="00FE1DDC" w:rsidDel="00980398" w:rsidRDefault="00FE1DDC" w:rsidP="00FE1DDC">
      <w:pPr>
        <w:rPr>
          <w:del w:id="602" w:author="LEONARDO DANTAS GOMES DE LIRA" w:date="2020-06-28T14:41:00Z"/>
        </w:rPr>
      </w:pPr>
    </w:p>
    <w:p w14:paraId="4BD79F70" w14:textId="77777777" w:rsidR="00980398" w:rsidRDefault="00467D2F" w:rsidP="00980398">
      <w:pPr>
        <w:pStyle w:val="Corpodetexto2"/>
        <w:rPr>
          <w:ins w:id="603" w:author="LEONARDO DANTAS GOMES DE LIRA" w:date="2020-06-28T14:41:00Z"/>
        </w:rPr>
      </w:pPr>
      <w:del w:id="604" w:author="LEONARDO DANTAS GOMES DE LIRA" w:date="2020-06-28T14:41:00Z">
        <w:r w:rsidDel="00980398">
          <w:tab/>
        </w:r>
      </w:del>
    </w:p>
    <w:p w14:paraId="513DE1B2" w14:textId="77777777" w:rsidR="00980398" w:rsidRDefault="00980398" w:rsidP="00980398">
      <w:pPr>
        <w:pStyle w:val="Corpodetexto"/>
        <w:ind w:firstLine="709"/>
        <w:rPr>
          <w:ins w:id="605" w:author="LEONARDO DANTAS GOMES DE LIRA" w:date="2020-06-28T14:41:00Z"/>
        </w:rPr>
      </w:pPr>
      <w:ins w:id="606" w:author="LEONARDO DANTAS GOMES DE LIRA" w:date="2020-06-28T14:41:00Z">
        <w:r>
  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  </w:r>
      </w:ins>
    </w:p>
    <w:p w14:paraId="4E084168" w14:textId="77777777" w:rsidR="00980398" w:rsidRDefault="00980398" w:rsidP="00980398">
      <w:pPr>
        <w:pStyle w:val="Corpodetexto"/>
        <w:ind w:firstLine="709"/>
        <w:rPr>
          <w:ins w:id="607" w:author="LEONARDO DANTAS GOMES DE LIRA" w:date="2020-06-28T14:41:00Z"/>
        </w:rPr>
      </w:pPr>
      <w:ins w:id="608" w:author="LEONARDO DANTAS GOMES DE LIRA" w:date="2020-06-28T14:41:00Z">
        <w:r>
          <w:t xml:space="preserve">O jogo "Magic </w:t>
        </w:r>
        <w:proofErr w:type="spellStart"/>
        <w:r>
          <w:t>Realm</w:t>
        </w:r>
        <w:proofErr w:type="spellEnd"/>
        <w:r>
          <w:t xml:space="preserve">", foi testado e avaliado por um grupo de 25 pessoas, composto por 4 mulher(es), 20 </w:t>
        </w:r>
        <w:proofErr w:type="spellStart"/>
        <w:r>
          <w:t>homen</w:t>
        </w:r>
        <w:proofErr w:type="spellEnd"/>
        <w:r>
  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  </w:r>
      </w:ins>
    </w:p>
    <w:p w14:paraId="2DC20128" w14:textId="77777777" w:rsidR="00980398" w:rsidRDefault="00980398" w:rsidP="00980398">
      <w:pPr>
        <w:rPr>
          <w:ins w:id="609" w:author="LEONARDO DANTAS GOMES DE LIRA" w:date="2020-06-28T14:41:00Z"/>
        </w:rPr>
      </w:pPr>
    </w:p>
    <w:p w14:paraId="06B33539" w14:textId="77777777" w:rsidR="00980398" w:rsidRDefault="00980398" w:rsidP="00980398">
      <w:pPr>
        <w:pStyle w:val="Legenda"/>
        <w:rPr>
          <w:ins w:id="610" w:author="LEONARDO DANTAS GOMES DE LIRA" w:date="2020-06-28T14:41:00Z"/>
        </w:rPr>
      </w:pPr>
      <w:ins w:id="611" w:author="LEONARDO DANTAS GOMES DE LIRA" w:date="2020-06-28T14:41:00Z">
        <w:r>
          <w:t>Figura 1. Gráfico com as avaliações beta dos participantes.</w:t>
        </w:r>
      </w:ins>
    </w:p>
    <w:p w14:paraId="240D8F72" w14:textId="0F9B8B9F" w:rsidR="00980398" w:rsidRDefault="00980398" w:rsidP="00980398">
      <w:pPr>
        <w:jc w:val="center"/>
        <w:rPr>
          <w:ins w:id="612" w:author="LEONARDO DANTAS GOMES DE LIRA" w:date="2020-06-28T14:41:00Z"/>
        </w:rPr>
      </w:pPr>
      <w:ins w:id="613" w:author="LEONARDO DANTAS GOMES DE LIRA" w:date="2020-06-28T14:41:00Z">
        <w:r>
          <w:rPr>
            <w:noProof/>
          </w:rPr>
          <w:drawing>
            <wp:inline distT="0" distB="0" distL="0" distR="0" wp14:anchorId="6205791E" wp14:editId="27E4CD0F">
              <wp:extent cx="3238500" cy="1847850"/>
              <wp:effectExtent l="0" t="0" r="0" b="0"/>
              <wp:docPr id="34" name="Imagem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38500" cy="184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744C3AF" w14:textId="77777777" w:rsidR="00980398" w:rsidRDefault="00980398" w:rsidP="00980398">
      <w:pPr>
        <w:pStyle w:val="Legenda"/>
        <w:rPr>
          <w:ins w:id="614" w:author="LEONARDO DANTAS GOMES DE LIRA" w:date="2020-06-28T14:41:00Z"/>
        </w:rPr>
      </w:pPr>
      <w:ins w:id="615" w:author="LEONARDO DANTAS GOMES DE LIRA" w:date="2020-06-28T14:41:00Z">
        <w:r>
          <w:t>Fonte: autoria própria (2020).</w:t>
        </w:r>
      </w:ins>
    </w:p>
    <w:p w14:paraId="6413DE0C" w14:textId="77777777" w:rsidR="00980398" w:rsidRDefault="00980398" w:rsidP="00980398">
      <w:pPr>
        <w:pStyle w:val="Corpodetexto"/>
        <w:ind w:firstLine="709"/>
        <w:rPr>
          <w:ins w:id="616" w:author="LEONARDO DANTAS GOMES DE LIRA" w:date="2020-06-28T14:41:00Z"/>
        </w:rPr>
      </w:pPr>
      <w:ins w:id="617" w:author="LEONARDO DANTAS GOMES DE LIRA" w:date="2020-06-28T14:41:00Z">
        <w:r>
          <w:t>Segundo os participantes, o jogo se destaca pelos seguintes pontos fortes (resposta copiada na íntegra):</w:t>
        </w:r>
      </w:ins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18" w:author="LEONARDO DANTAS GOMES DE LIRA" w:date="2020-06-28T14:41:00Z"/>
        </w:rPr>
      </w:pPr>
      <w:proofErr w:type="spellStart"/>
      <w:ins w:id="619" w:author="LEONARDO DANTAS GOMES DE LIRA" w:date="2020-06-28T14:41:00Z">
        <w:r>
          <w:t>Gráfico</w:t>
        </w:r>
        <w:proofErr w:type="spellEnd"/>
        <w:r>
          <w:t xml:space="preserve">, </w:t>
        </w:r>
        <w:proofErr w:type="spellStart"/>
        <w:r>
          <w:t>estética</w:t>
        </w:r>
        <w:proofErr w:type="spellEnd"/>
        <w:r>
          <w:t xml:space="preserve">, </w:t>
        </w:r>
        <w:proofErr w:type="spellStart"/>
        <w:r>
          <w:t>animações</w:t>
        </w:r>
        <w:proofErr w:type="spellEnd"/>
        <w:r>
          <w:t xml:space="preserve"> e </w:t>
        </w:r>
        <w:proofErr w:type="spellStart"/>
        <w:r>
          <w:t>partículas</w:t>
        </w:r>
        <w:proofErr w:type="spellEnd"/>
      </w:ins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20" w:author="LEONARDO DANTAS GOMES DE LIRA" w:date="2020-06-28T14:41:00Z"/>
        </w:rPr>
      </w:pPr>
      <w:proofErr w:type="spellStart"/>
      <w:ins w:id="621" w:author="LEONARDO DANTAS GOMES DE LIRA" w:date="2020-06-28T14:41:00Z">
        <w:r>
          <w:t>Objetivos</w:t>
        </w:r>
        <w:proofErr w:type="spellEnd"/>
        <w:r>
          <w:t xml:space="preserve"> claros, o </w:t>
        </w:r>
        <w:proofErr w:type="spellStart"/>
        <w:r>
          <w:t>ambiento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bonito,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controles</w:t>
        </w:r>
        <w:proofErr w:type="spellEnd"/>
        <w:r>
          <w:t xml:space="preserve"> </w:t>
        </w:r>
        <w:proofErr w:type="spellStart"/>
        <w:r>
          <w:t>respondem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, e </w:t>
        </w:r>
        <w:proofErr w:type="gramStart"/>
        <w:r>
          <w:t>a</w:t>
        </w:r>
        <w:proofErr w:type="gramEnd"/>
        <w:r>
          <w:t xml:space="preserve"> IA é boa </w:t>
        </w:r>
        <w:proofErr w:type="spellStart"/>
        <w:r>
          <w:t>também</w:t>
        </w:r>
        <w:proofErr w:type="spellEnd"/>
        <w:r>
          <w:t>.</w:t>
        </w:r>
      </w:ins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22" w:author="LEONARDO DANTAS GOMES DE LIRA" w:date="2020-06-28T14:41:00Z"/>
        </w:rPr>
      </w:pPr>
      <w:proofErr w:type="spellStart"/>
      <w:ins w:id="623" w:author="LEONARDO DANTAS GOMES DE LIRA" w:date="2020-06-28T14:41:00Z">
        <w:r>
          <w:t>muito</w:t>
        </w:r>
        <w:proofErr w:type="spellEnd"/>
        <w:r>
          <w:t xml:space="preserve"> bonito, 3d </w:t>
        </w:r>
        <w:proofErr w:type="spellStart"/>
        <w:r>
          <w:t>impecável</w:t>
        </w:r>
        <w:proofErr w:type="spellEnd"/>
        <w:r>
          <w:t xml:space="preserve">! se </w:t>
        </w:r>
        <w:proofErr w:type="spellStart"/>
        <w:r>
          <w:t>foi</w:t>
        </w:r>
        <w:proofErr w:type="spellEnd"/>
        <w:r>
          <w:t xml:space="preserve"> </w:t>
        </w:r>
        <w:proofErr w:type="spellStart"/>
        <w:r>
          <w:t>tudo</w:t>
        </w:r>
        <w:proofErr w:type="spellEnd"/>
        <w:r>
          <w:t xml:space="preserve"> </w:t>
        </w:r>
        <w:proofErr w:type="spellStart"/>
        <w:r>
          <w:t>autoria</w:t>
        </w:r>
        <w:proofErr w:type="spellEnd"/>
        <w:r>
          <w:t xml:space="preserve"> </w:t>
        </w:r>
        <w:proofErr w:type="spellStart"/>
        <w:r>
          <w:t>própria</w:t>
        </w:r>
        <w:proofErr w:type="spellEnd"/>
        <w:r>
          <w:t xml:space="preserve">, parabens! </w:t>
        </w:r>
        <w:proofErr w:type="spellStart"/>
        <w:r>
          <w:t>explicação</w:t>
        </w:r>
        <w:proofErr w:type="spellEnd"/>
        <w:r>
          <w:t xml:space="preserve"> de </w:t>
        </w:r>
        <w:proofErr w:type="spellStart"/>
        <w:r>
          <w:t>controles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feita</w:t>
        </w:r>
        <w:proofErr w:type="spellEnd"/>
        <w:r>
          <w:t xml:space="preserve"> e menu bonito/</w:t>
        </w:r>
        <w:proofErr w:type="spellStart"/>
        <w:r>
          <w:t>funcional</w:t>
        </w:r>
        <w:proofErr w:type="spellEnd"/>
        <w:r>
          <w:t>.</w:t>
        </w:r>
      </w:ins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24" w:author="LEONARDO DANTAS GOMES DE LIRA" w:date="2020-06-28T14:41:00Z"/>
        </w:rPr>
      </w:pPr>
      <w:ins w:id="625" w:author="LEONARDO DANTAS GOMES DE LIRA" w:date="2020-06-28T14:41:00Z">
        <w:r>
          <w:t xml:space="preserve">A </w:t>
        </w:r>
        <w:proofErr w:type="spellStart"/>
        <w:r>
          <w:t>modelagem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bacana</w:t>
        </w:r>
        <w:proofErr w:type="spellEnd"/>
        <w:r>
          <w:t xml:space="preserve">, </w:t>
        </w:r>
        <w:proofErr w:type="spellStart"/>
        <w:r>
          <w:t>bem</w:t>
        </w:r>
        <w:proofErr w:type="spellEnd"/>
        <w:r>
          <w:t xml:space="preserve"> simples e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poluição</w:t>
        </w:r>
        <w:proofErr w:type="spellEnd"/>
        <w:r>
          <w:t xml:space="preserve"> visual.; </w:t>
        </w:r>
        <w:proofErr w:type="spellStart"/>
        <w:r>
          <w:t>Musica</w:t>
        </w:r>
        <w:proofErr w:type="spellEnd"/>
        <w:r>
          <w:t xml:space="preserve"> </w:t>
        </w:r>
        <w:proofErr w:type="spellStart"/>
        <w:r>
          <w:t>ambiente</w:t>
        </w:r>
        <w:proofErr w:type="spellEnd"/>
        <w:r>
          <w:t xml:space="preserve"> </w:t>
        </w:r>
        <w:proofErr w:type="spellStart"/>
        <w:r>
          <w:t>combina</w:t>
        </w:r>
        <w:proofErr w:type="spellEnd"/>
        <w:r>
          <w:t xml:space="preserve"> com o </w:t>
        </w:r>
        <w:proofErr w:type="spellStart"/>
        <w:r>
          <w:t>jogo</w:t>
        </w:r>
        <w:proofErr w:type="spellEnd"/>
        <w:r>
          <w:t>.</w:t>
        </w:r>
      </w:ins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26" w:author="LEONARDO DANTAS GOMES DE LIRA" w:date="2020-06-28T14:41:00Z"/>
        </w:rPr>
      </w:pPr>
      <w:ins w:id="627" w:author="LEONARDO DANTAS GOMES DE LIRA" w:date="2020-06-28T14:41:00Z">
        <w:r>
          <w:t xml:space="preserve">Design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polido</w:t>
        </w:r>
        <w:proofErr w:type="spellEnd"/>
        <w:r>
          <w:t xml:space="preserve"> e </w:t>
        </w:r>
        <w:proofErr w:type="spellStart"/>
        <w:r>
          <w:t>atraente</w:t>
        </w:r>
        <w:proofErr w:type="spellEnd"/>
        <w:r>
          <w:t xml:space="preserve"> e </w:t>
        </w:r>
        <w:proofErr w:type="spellStart"/>
        <w:r>
          <w:t>bom</w:t>
        </w:r>
        <w:proofErr w:type="spellEnd"/>
        <w:r>
          <w:t xml:space="preserve"> </w:t>
        </w:r>
        <w:proofErr w:type="spellStart"/>
        <w:r>
          <w:t>controle</w:t>
        </w:r>
        <w:proofErr w:type="spellEnd"/>
        <w:r>
          <w:t xml:space="preserve"> de </w:t>
        </w:r>
        <w:proofErr w:type="spellStart"/>
        <w:proofErr w:type="gramStart"/>
        <w:r>
          <w:t>câmeras</w:t>
        </w:r>
        <w:proofErr w:type="spellEnd"/>
        <w:r>
          <w:t xml:space="preserve"> .</w:t>
        </w:r>
        <w:proofErr w:type="gramEnd"/>
      </w:ins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28" w:author="LEONARDO DANTAS GOMES DE LIRA" w:date="2020-06-28T14:41:00Z"/>
        </w:rPr>
      </w:pPr>
      <w:proofErr w:type="spellStart"/>
      <w:ins w:id="629" w:author="LEONARDO DANTAS GOMES DE LIRA" w:date="2020-06-28T14:41:00Z">
        <w:r>
          <w:t>Gráficos</w:t>
        </w:r>
        <w:proofErr w:type="spellEnd"/>
        <w:r>
          <w:t xml:space="preserve"> e </w:t>
        </w:r>
        <w:proofErr w:type="spellStart"/>
        <w:r>
          <w:t>efeitos</w:t>
        </w:r>
        <w:proofErr w:type="spellEnd"/>
        <w:r>
          <w:t xml:space="preserve"> </w:t>
        </w:r>
        <w:proofErr w:type="spellStart"/>
        <w:r>
          <w:t>lindos</w:t>
        </w:r>
        <w:proofErr w:type="spellEnd"/>
      </w:ins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30" w:author="LEONARDO DANTAS GOMES DE LIRA" w:date="2020-06-28T14:41:00Z"/>
        </w:rPr>
      </w:pPr>
      <w:proofErr w:type="spellStart"/>
      <w:ins w:id="631" w:author="LEONARDO DANTAS GOMES DE LIRA" w:date="2020-06-28T14:41:00Z">
        <w:r>
          <w:t>Tem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modelagem</w:t>
        </w:r>
        <w:proofErr w:type="spellEnd"/>
        <w:r>
          <w:t xml:space="preserve"> </w:t>
        </w:r>
        <w:proofErr w:type="spellStart"/>
        <w:r>
          <w:t>fofa</w:t>
        </w:r>
        <w:proofErr w:type="spellEnd"/>
        <w:r>
          <w:t xml:space="preserve">, boa </w:t>
        </w:r>
        <w:proofErr w:type="spellStart"/>
        <w:r>
          <w:t>mecânica</w:t>
        </w:r>
        <w:proofErr w:type="spellEnd"/>
        <w:r>
          <w:t xml:space="preserve"> e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divertido</w:t>
        </w:r>
        <w:proofErr w:type="spellEnd"/>
        <w:r>
          <w:t xml:space="preserve">. </w:t>
        </w:r>
        <w:proofErr w:type="spellStart"/>
        <w:r>
          <w:t>Gastaria</w:t>
        </w:r>
        <w:proofErr w:type="spellEnd"/>
        <w:r>
          <w:t xml:space="preserve"> </w:t>
        </w:r>
        <w:proofErr w:type="gramStart"/>
        <w:r>
          <w:t>boas</w:t>
        </w:r>
        <w:proofErr w:type="gramEnd"/>
        <w:r>
          <w:t xml:space="preserve"> horas </w:t>
        </w:r>
        <w:proofErr w:type="spellStart"/>
        <w:r>
          <w:t>jogando</w:t>
        </w:r>
        <w:proofErr w:type="spellEnd"/>
        <w:r>
          <w:t>.</w:t>
        </w:r>
      </w:ins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32" w:author="LEONARDO DANTAS GOMES DE LIRA" w:date="2020-06-28T14:41:00Z"/>
        </w:rPr>
      </w:pPr>
      <w:proofErr w:type="spellStart"/>
      <w:ins w:id="633" w:author="LEONARDO DANTAS GOMES DE LIRA" w:date="2020-06-28T14:41:00Z">
        <w:r>
          <w:t>Tem</w:t>
        </w:r>
        <w:proofErr w:type="spellEnd"/>
        <w:r>
          <w:t xml:space="preserve"> boas </w:t>
        </w:r>
        <w:proofErr w:type="spellStart"/>
        <w:r>
          <w:t>mecânicas</w:t>
        </w:r>
        <w:proofErr w:type="spellEnd"/>
        <w:r>
          <w:t xml:space="preserve"> de gameplay, visual bonito e </w:t>
        </w:r>
        <w:proofErr w:type="spellStart"/>
        <w:r>
          <w:t>atrativo</w:t>
        </w:r>
        <w:proofErr w:type="spellEnd"/>
      </w:ins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34" w:author="LEONARDO DANTAS GOMES DE LIRA" w:date="2020-06-28T14:41:00Z"/>
        </w:rPr>
      </w:pPr>
      <w:proofErr w:type="gramStart"/>
      <w:ins w:id="635" w:author="LEONARDO DANTAS GOMES DE LIRA" w:date="2020-06-28T14:41:00Z">
        <w:r>
          <w:t>A</w:t>
        </w:r>
        <w:proofErr w:type="gramEnd"/>
        <w:r>
          <w:t xml:space="preserve"> </w:t>
        </w:r>
        <w:proofErr w:type="spellStart"/>
        <w:r>
          <w:t>ideia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 é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interessante</w:t>
        </w:r>
        <w:proofErr w:type="spellEnd"/>
        <w:r>
          <w:t xml:space="preserve">, a </w:t>
        </w:r>
        <w:proofErr w:type="spellStart"/>
        <w:r>
          <w:t>arte</w:t>
        </w:r>
        <w:proofErr w:type="spellEnd"/>
        <w:r>
          <w:t xml:space="preserve"> é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bonita</w:t>
        </w:r>
        <w:proofErr w:type="spellEnd"/>
        <w:r>
          <w:t xml:space="preserve"> e </w:t>
        </w:r>
        <w:proofErr w:type="spellStart"/>
        <w:r>
          <w:t>limpa</w:t>
        </w:r>
        <w:proofErr w:type="spellEnd"/>
        <w:r>
          <w:t>.</w:t>
        </w:r>
      </w:ins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36" w:author="LEONARDO DANTAS GOMES DE LIRA" w:date="2020-06-28T14:41:00Z"/>
        </w:rPr>
      </w:pPr>
      <w:proofErr w:type="spellStart"/>
      <w:ins w:id="637" w:author="LEONARDO DANTAS GOMES DE LIRA" w:date="2020-06-28T14:41:00Z">
        <w:r>
          <w:t>Arte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feita</w:t>
        </w:r>
        <w:proofErr w:type="spellEnd"/>
        <w:r>
          <w:t xml:space="preserve">, as </w:t>
        </w:r>
        <w:proofErr w:type="spellStart"/>
        <w:r>
          <w:t>animações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fluidas</w:t>
        </w:r>
        <w:proofErr w:type="spellEnd"/>
        <w:r>
          <w:t xml:space="preserve"> e </w:t>
        </w:r>
        <w:proofErr w:type="spellStart"/>
        <w:r>
          <w:t>bonitas</w:t>
        </w:r>
        <w:proofErr w:type="spellEnd"/>
        <w:r>
          <w:t>.</w:t>
        </w:r>
      </w:ins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38" w:author="LEONARDO DANTAS GOMES DE LIRA" w:date="2020-06-28T14:41:00Z"/>
        </w:rPr>
      </w:pPr>
      <w:ins w:id="639" w:author="LEONARDO DANTAS GOMES DE LIRA" w:date="2020-06-28T14:41:00Z">
        <w:r>
          <w:lastRenderedPageBreak/>
          <w:t xml:space="preserve">- </w:t>
        </w:r>
        <w:proofErr w:type="spellStart"/>
        <w:r>
          <w:t>Gráficos</w:t>
        </w:r>
        <w:proofErr w:type="spellEnd"/>
        <w:r>
          <w:t xml:space="preserve"> bonitos, </w:t>
        </w:r>
        <w:proofErr w:type="spellStart"/>
        <w:r>
          <w:t>coerentes</w:t>
        </w:r>
        <w:proofErr w:type="spellEnd"/>
        <w:r>
          <w:t xml:space="preserve">; - Bom </w:t>
        </w:r>
        <w:proofErr w:type="spellStart"/>
        <w:r>
          <w:t>desempenho</w:t>
        </w:r>
        <w:proofErr w:type="spellEnd"/>
        <w:r>
          <w:t xml:space="preserve">,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travamentos</w:t>
        </w:r>
        <w:proofErr w:type="spellEnd"/>
        <w:r>
          <w:t xml:space="preserve"> </w:t>
        </w:r>
        <w:proofErr w:type="spellStart"/>
        <w:r>
          <w:t>ou</w:t>
        </w:r>
        <w:proofErr w:type="spellEnd"/>
        <w:r>
          <w:t xml:space="preserve"> </w:t>
        </w:r>
        <w:proofErr w:type="spellStart"/>
        <w:r>
          <w:t>enroscos</w:t>
        </w:r>
        <w:proofErr w:type="spellEnd"/>
        <w:r>
          <w:t xml:space="preserve">; - Game design </w:t>
        </w:r>
        <w:proofErr w:type="spellStart"/>
        <w:r>
          <w:t>bem</w:t>
        </w:r>
        <w:proofErr w:type="spellEnd"/>
        <w:r>
          <w:t xml:space="preserve"> '</w:t>
        </w:r>
        <w:proofErr w:type="spellStart"/>
        <w:r>
          <w:t>óbvio</w:t>
        </w:r>
        <w:proofErr w:type="spellEnd"/>
        <w:r>
          <w:t xml:space="preserve">', </w:t>
        </w:r>
        <w:proofErr w:type="spellStart"/>
        <w:r>
          <w:t>seguindo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padrões</w:t>
        </w:r>
        <w:proofErr w:type="spellEnd"/>
        <w:r>
          <w:t xml:space="preserve"> dos </w:t>
        </w:r>
        <w:proofErr w:type="spellStart"/>
        <w:r>
          <w:t>jogos</w:t>
        </w:r>
        <w:proofErr w:type="spellEnd"/>
        <w:r>
          <w:t xml:space="preserve"> RTS. Simples de </w:t>
        </w:r>
        <w:proofErr w:type="spellStart"/>
        <w:r>
          <w:t>entender</w:t>
        </w:r>
        <w:proofErr w:type="spellEnd"/>
        <w:r>
          <w:t xml:space="preserve"> e de </w:t>
        </w:r>
        <w:proofErr w:type="spellStart"/>
        <w:r>
          <w:t>começar</w:t>
        </w:r>
        <w:proofErr w:type="spellEnd"/>
        <w:r>
          <w:t xml:space="preserve"> a </w:t>
        </w:r>
        <w:proofErr w:type="spellStart"/>
        <w:r>
          <w:t>jogar</w:t>
        </w:r>
        <w:proofErr w:type="spellEnd"/>
        <w:r>
          <w:t xml:space="preserve">; - </w:t>
        </w:r>
        <w:proofErr w:type="spellStart"/>
        <w:r>
          <w:t>Controles</w:t>
        </w:r>
        <w:proofErr w:type="spellEnd"/>
        <w:r>
          <w:t xml:space="preserve"> </w:t>
        </w:r>
        <w:proofErr w:type="spellStart"/>
        <w:r>
          <w:t>funcionam</w:t>
        </w:r>
        <w:proofErr w:type="spellEnd"/>
        <w:r>
          <w:t xml:space="preserve"> </w:t>
        </w:r>
        <w:proofErr w:type="spellStart"/>
        <w:r>
          <w:t>perfeitamente</w:t>
        </w:r>
        <w:proofErr w:type="spellEnd"/>
        <w:r>
          <w:t xml:space="preserve">, zoom, </w:t>
        </w:r>
        <w:proofErr w:type="spellStart"/>
        <w:r>
          <w:t>movimento</w:t>
        </w:r>
        <w:proofErr w:type="spellEnd"/>
        <w:r>
          <w:t xml:space="preserve">, </w:t>
        </w:r>
        <w:proofErr w:type="spellStart"/>
        <w:r>
          <w:t>seleção</w:t>
        </w:r>
        <w:proofErr w:type="spellEnd"/>
        <w:r>
          <w:t xml:space="preserve"> com clique e </w:t>
        </w:r>
        <w:proofErr w:type="spellStart"/>
        <w:r>
          <w:t>seleção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área</w:t>
        </w:r>
        <w:proofErr w:type="spellEnd"/>
        <w:r>
          <w:t xml:space="preserve">; - </w:t>
        </w:r>
        <w:proofErr w:type="spellStart"/>
        <w:r>
          <w:t>Experiência</w:t>
        </w:r>
        <w:proofErr w:type="spellEnd"/>
        <w:r>
          <w:t xml:space="preserve"> de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sólida</w:t>
        </w:r>
        <w:proofErr w:type="spellEnd"/>
        <w:r>
          <w:t xml:space="preserve">, </w:t>
        </w:r>
        <w:proofErr w:type="spellStart"/>
        <w:r>
          <w:t>tranquila</w:t>
        </w:r>
        <w:proofErr w:type="spellEnd"/>
        <w:r>
          <w:t xml:space="preserve"> e </w:t>
        </w:r>
        <w:proofErr w:type="spellStart"/>
        <w:r>
          <w:t>divertida</w:t>
        </w:r>
        <w:proofErr w:type="spellEnd"/>
      </w:ins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40" w:author="LEONARDO DANTAS GOMES DE LIRA" w:date="2020-06-28T14:41:00Z"/>
        </w:rPr>
      </w:pPr>
      <w:proofErr w:type="spellStart"/>
      <w:ins w:id="641" w:author="LEONARDO DANTAS GOMES DE LIRA" w:date="2020-06-28T14:41:00Z">
        <w:r>
          <w:t>Movimentação</w:t>
        </w:r>
        <w:proofErr w:type="spellEnd"/>
        <w:r>
          <w:t xml:space="preserve"> </w:t>
        </w:r>
        <w:proofErr w:type="spellStart"/>
        <w:r>
          <w:t>fluida</w:t>
        </w:r>
        <w:proofErr w:type="spellEnd"/>
        <w:r>
          <w:t xml:space="preserve">, </w:t>
        </w:r>
        <w:proofErr w:type="spellStart"/>
        <w:r>
          <w:t>gráficos</w:t>
        </w:r>
        <w:proofErr w:type="spellEnd"/>
        <w:r>
          <w:t xml:space="preserve"> </w:t>
        </w:r>
        <w:proofErr w:type="spellStart"/>
        <w:r>
          <w:t>agradáveis</w:t>
        </w:r>
        <w:proofErr w:type="spellEnd"/>
      </w:ins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42" w:author="LEONARDO DANTAS GOMES DE LIRA" w:date="2020-06-28T14:41:00Z"/>
        </w:rPr>
      </w:pPr>
      <w:proofErr w:type="spellStart"/>
      <w:ins w:id="643" w:author="LEONARDO DANTAS GOMES DE LIRA" w:date="2020-06-28T14:41:00Z">
        <w:r>
          <w:t>Animação</w:t>
        </w:r>
        <w:proofErr w:type="spellEnd"/>
        <w:r>
          <w:t xml:space="preserve"> dos </w:t>
        </w:r>
        <w:proofErr w:type="spellStart"/>
        <w:r>
          <w:t>cristais</w:t>
        </w:r>
        <w:proofErr w:type="spellEnd"/>
        <w:r>
          <w:t xml:space="preserve"> e do </w:t>
        </w:r>
        <w:proofErr w:type="spellStart"/>
        <w:r>
          <w:t>castelo</w:t>
        </w:r>
        <w:proofErr w:type="spellEnd"/>
        <w:r>
          <w:t xml:space="preserve"> </w:t>
        </w:r>
        <w:proofErr w:type="spellStart"/>
        <w:r>
          <w:t>sendo</w:t>
        </w:r>
        <w:proofErr w:type="spellEnd"/>
        <w:r>
          <w:t xml:space="preserve"> </w:t>
        </w:r>
        <w:proofErr w:type="spellStart"/>
        <w:r>
          <w:t>destruído</w:t>
        </w:r>
        <w:proofErr w:type="spellEnd"/>
        <w:r>
          <w:t xml:space="preserve"> </w:t>
        </w:r>
      </w:ins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44" w:author="LEONARDO DANTAS GOMES DE LIRA" w:date="2020-06-28T14:41:00Z"/>
        </w:rPr>
      </w:pPr>
      <w:proofErr w:type="spellStart"/>
      <w:ins w:id="645" w:author="LEONARDO DANTAS GOMES DE LIRA" w:date="2020-06-28T14:41:00Z">
        <w:r>
          <w:t>Animações</w:t>
        </w:r>
        <w:proofErr w:type="spellEnd"/>
        <w:r>
          <w:t xml:space="preserve"> </w:t>
        </w:r>
        <w:proofErr w:type="spellStart"/>
        <w:r>
          <w:t>bacanas</w:t>
        </w:r>
        <w:proofErr w:type="spellEnd"/>
      </w:ins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46" w:author="LEONARDO DANTAS GOMES DE LIRA" w:date="2020-06-28T14:41:00Z"/>
        </w:rPr>
      </w:pPr>
      <w:proofErr w:type="spellStart"/>
      <w:ins w:id="647" w:author="LEONARDO DANTAS GOMES DE LIRA" w:date="2020-06-28T14:41:00Z">
        <w:r>
          <w:t>os</w:t>
        </w:r>
        <w:proofErr w:type="spellEnd"/>
        <w:r>
          <w:t xml:space="preserve"> </w:t>
        </w:r>
        <w:proofErr w:type="spellStart"/>
        <w:r>
          <w:t>modelos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sensacionais</w:t>
        </w:r>
        <w:proofErr w:type="spellEnd"/>
      </w:ins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48" w:author="LEONARDO DANTAS GOMES DE LIRA" w:date="2020-06-28T14:41:00Z"/>
        </w:rPr>
      </w:pPr>
      <w:proofErr w:type="spellStart"/>
      <w:ins w:id="649" w:author="LEONARDO DANTAS GOMES DE LIRA" w:date="2020-06-28T14:41:00Z">
        <w:r>
          <w:t>Mecânica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desenvolvida</w:t>
        </w:r>
        <w:proofErr w:type="spellEnd"/>
        <w:r>
          <w:t xml:space="preserve">. Visual </w:t>
        </w:r>
        <w:proofErr w:type="spellStart"/>
        <w:r>
          <w:t>maravilhoso</w:t>
        </w:r>
        <w:proofErr w:type="spellEnd"/>
      </w:ins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50" w:author="LEONARDO DANTAS GOMES DE LIRA" w:date="2020-06-28T14:41:00Z"/>
        </w:rPr>
      </w:pPr>
      <w:ins w:id="651" w:author="LEONARDO DANTAS GOMES DE LIRA" w:date="2020-06-28T14:41:00Z">
        <w:r>
          <w:t xml:space="preserve">O game design do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si</w:t>
        </w:r>
        <w:proofErr w:type="spellEnd"/>
        <w:r>
          <w:t xml:space="preserve">. </w:t>
        </w:r>
        <w:proofErr w:type="spellStart"/>
        <w:r>
          <w:t>Gosto</w:t>
        </w:r>
        <w:proofErr w:type="spellEnd"/>
        <w:r>
          <w:t xml:space="preserve"> </w:t>
        </w:r>
        <w:proofErr w:type="spellStart"/>
        <w:r>
          <w:t>bastante</w:t>
        </w:r>
        <w:proofErr w:type="spellEnd"/>
        <w:r>
          <w:t xml:space="preserve"> de RTS, Magic Realm me </w:t>
        </w:r>
        <w:proofErr w:type="spellStart"/>
        <w:r>
          <w:t>agradou</w:t>
        </w:r>
        <w:proofErr w:type="spellEnd"/>
        <w:r>
          <w:t xml:space="preserve"> </w:t>
        </w:r>
        <w:proofErr w:type="spellStart"/>
        <w:r>
          <w:t>bastante</w:t>
        </w:r>
        <w:proofErr w:type="spellEnd"/>
        <w:r>
          <w:t xml:space="preserve"> no </w:t>
        </w:r>
        <w:proofErr w:type="spellStart"/>
        <w:r>
          <w:t>quesito</w:t>
        </w:r>
        <w:proofErr w:type="spellEnd"/>
        <w:r>
          <w:t xml:space="preserve"> de </w:t>
        </w:r>
        <w:proofErr w:type="spellStart"/>
        <w:r>
          <w:t>regras</w:t>
        </w:r>
        <w:proofErr w:type="spellEnd"/>
      </w:ins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52" w:author="LEONARDO DANTAS GOMES DE LIRA" w:date="2020-06-28T14:41:00Z"/>
        </w:rPr>
      </w:pPr>
      <w:proofErr w:type="spellStart"/>
      <w:ins w:id="653" w:author="LEONARDO DANTAS GOMES DE LIRA" w:date="2020-06-28T14:41:00Z">
        <w:r>
          <w:t>Arte</w:t>
        </w:r>
        <w:proofErr w:type="spellEnd"/>
        <w:r>
          <w:t xml:space="preserve">, </w:t>
        </w:r>
        <w:proofErr w:type="spellStart"/>
        <w:r>
          <w:t>mecânica</w:t>
        </w:r>
        <w:proofErr w:type="spellEnd"/>
        <w:r>
          <w:t xml:space="preserve">, </w:t>
        </w:r>
        <w:proofErr w:type="spellStart"/>
        <w:r>
          <w:t>sistema</w:t>
        </w:r>
        <w:proofErr w:type="spellEnd"/>
        <w:r>
          <w:t xml:space="preserve"> de </w:t>
        </w:r>
        <w:proofErr w:type="spellStart"/>
        <w:r>
          <w:t>missão</w:t>
        </w:r>
        <w:proofErr w:type="spellEnd"/>
      </w:ins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54" w:author="LEONARDO DANTAS GOMES DE LIRA" w:date="2020-06-28T14:41:00Z"/>
        </w:rPr>
      </w:pPr>
      <w:ins w:id="655" w:author="LEONARDO DANTAS GOMES DE LIRA" w:date="2020-06-28T14:41:00Z">
        <w:r>
          <w:t xml:space="preserve">Eu </w:t>
        </w:r>
        <w:proofErr w:type="spellStart"/>
        <w:r>
          <w:t>simplismente</w:t>
        </w:r>
        <w:proofErr w:type="spellEnd"/>
        <w:r>
          <w:t xml:space="preserve"> </w:t>
        </w:r>
        <w:proofErr w:type="spellStart"/>
        <w:r>
          <w:t>sou</w:t>
        </w:r>
        <w:proofErr w:type="spellEnd"/>
        <w:r>
          <w:t xml:space="preserve"> </w:t>
        </w:r>
        <w:proofErr w:type="spellStart"/>
        <w:r>
          <w:t>apaixonado</w:t>
        </w:r>
        <w:proofErr w:type="spellEnd"/>
        <w:r>
          <w:t xml:space="preserve"> por RTS e sei que </w:t>
        </w:r>
        <w:proofErr w:type="spellStart"/>
        <w:r>
          <w:t>seu</w:t>
        </w:r>
        <w:proofErr w:type="spellEnd"/>
        <w:r>
          <w:t xml:space="preserve"> </w:t>
        </w:r>
        <w:proofErr w:type="spellStart"/>
        <w:r>
          <w:t>grau</w:t>
        </w:r>
        <w:proofErr w:type="spellEnd"/>
        <w:r>
          <w:t xml:space="preserve"> de </w:t>
        </w:r>
        <w:proofErr w:type="spellStart"/>
        <w:r>
          <w:t>dificuldade</w:t>
        </w:r>
        <w:proofErr w:type="spellEnd"/>
        <w:r>
          <w:t xml:space="preserve"> de </w:t>
        </w:r>
        <w:proofErr w:type="spellStart"/>
        <w:r>
          <w:t>producao</w:t>
        </w:r>
        <w:proofErr w:type="spellEnd"/>
        <w:r>
          <w:t xml:space="preserve"> é </w:t>
        </w:r>
        <w:proofErr w:type="spellStart"/>
        <w:r>
          <w:t>extremo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varios</w:t>
        </w:r>
        <w:proofErr w:type="spellEnd"/>
        <w:r>
          <w:t xml:space="preserve"> </w:t>
        </w:r>
        <w:proofErr w:type="spellStart"/>
        <w:r>
          <w:t>aspectos</w:t>
        </w:r>
        <w:proofErr w:type="spellEnd"/>
        <w:r>
          <w:t xml:space="preserve">,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esta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fluido</w:t>
        </w:r>
        <w:proofErr w:type="spellEnd"/>
        <w:r>
          <w:t xml:space="preserve"> e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executado</w:t>
        </w:r>
        <w:proofErr w:type="spellEnd"/>
        <w:r>
          <w:t xml:space="preserve">, HUD </w:t>
        </w:r>
        <w:proofErr w:type="spellStart"/>
        <w:r>
          <w:t>limpo</w:t>
        </w:r>
        <w:proofErr w:type="spellEnd"/>
        <w:r>
          <w:t xml:space="preserve">, da para </w:t>
        </w:r>
        <w:proofErr w:type="spellStart"/>
        <w:r>
          <w:t>entender</w:t>
        </w:r>
        <w:proofErr w:type="spellEnd"/>
        <w:r>
          <w:t xml:space="preserve"> </w:t>
        </w:r>
        <w:proofErr w:type="spellStart"/>
        <w:r>
          <w:t>tranquilamente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comandos</w:t>
        </w:r>
        <w:proofErr w:type="spellEnd"/>
        <w:r>
          <w:t xml:space="preserve"> e o key map </w:t>
        </w:r>
        <w:proofErr w:type="spellStart"/>
        <w:r>
          <w:t>foi</w:t>
        </w:r>
        <w:proofErr w:type="spellEnd"/>
        <w:r>
          <w:t xml:space="preserve"> genial </w:t>
        </w:r>
      </w:ins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56" w:author="LEONARDO DANTAS GOMES DE LIRA" w:date="2020-06-28T14:41:00Z"/>
        </w:rPr>
      </w:pPr>
      <w:proofErr w:type="spellStart"/>
      <w:ins w:id="657" w:author="LEONARDO DANTAS GOMES DE LIRA" w:date="2020-06-28T14:41:00Z">
        <w:r>
          <w:t>Jogabilidade</w:t>
        </w:r>
        <w:proofErr w:type="spellEnd"/>
        <w:r>
          <w:t xml:space="preserve">, </w:t>
        </w:r>
        <w:proofErr w:type="spellStart"/>
        <w:r>
          <w:t>cenário</w:t>
        </w:r>
        <w:proofErr w:type="spellEnd"/>
        <w:r>
          <w:t xml:space="preserve">, </w:t>
        </w:r>
        <w:proofErr w:type="spellStart"/>
        <w:r>
          <w:t>efeitos</w:t>
        </w:r>
        <w:proofErr w:type="spellEnd"/>
        <w:r>
          <w:t xml:space="preserve"> e </w:t>
        </w:r>
        <w:proofErr w:type="spellStart"/>
        <w:r>
          <w:t>animações</w:t>
        </w:r>
        <w:proofErr w:type="spellEnd"/>
      </w:ins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58" w:author="LEONARDO DANTAS GOMES DE LIRA" w:date="2020-06-28T14:41:00Z"/>
        </w:rPr>
      </w:pPr>
      <w:proofErr w:type="spellStart"/>
      <w:ins w:id="659" w:author="LEONARDO DANTAS GOMES DE LIRA" w:date="2020-06-28T14:41:00Z">
        <w:r>
          <w:t>jogo</w:t>
        </w:r>
        <w:proofErr w:type="spellEnd"/>
        <w:r>
          <w:t xml:space="preserve"> </w:t>
        </w:r>
        <w:proofErr w:type="spellStart"/>
        <w:r>
          <w:t>divertido</w:t>
        </w:r>
        <w:proofErr w:type="spellEnd"/>
        <w:r>
          <w:t xml:space="preserve">, </w:t>
        </w:r>
        <w:proofErr w:type="spellStart"/>
        <w:r>
          <w:t>artes</w:t>
        </w:r>
        <w:proofErr w:type="spellEnd"/>
        <w:r>
          <w:t xml:space="preserve"> </w:t>
        </w:r>
        <w:proofErr w:type="spellStart"/>
        <w:r>
          <w:t>incríveis</w:t>
        </w:r>
        <w:proofErr w:type="spellEnd"/>
        <w:r>
          <w:t xml:space="preserve"> e </w:t>
        </w:r>
        <w:proofErr w:type="spellStart"/>
        <w:r>
          <w:t>ótimas</w:t>
        </w:r>
        <w:proofErr w:type="spellEnd"/>
        <w:r>
          <w:t xml:space="preserve"> </w:t>
        </w:r>
        <w:proofErr w:type="spellStart"/>
        <w:r>
          <w:t>missões</w:t>
        </w:r>
        <w:proofErr w:type="spellEnd"/>
        <w:r>
          <w:t>.</w:t>
        </w:r>
      </w:ins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60" w:author="LEONARDO DANTAS GOMES DE LIRA" w:date="2020-06-28T14:41:00Z"/>
        </w:rPr>
      </w:pPr>
      <w:proofErr w:type="spellStart"/>
      <w:ins w:id="661" w:author="LEONARDO DANTAS GOMES DE LIRA" w:date="2020-06-28T14:41:00Z">
        <w:r>
          <w:t>Gostei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dos </w:t>
        </w:r>
        <w:proofErr w:type="spellStart"/>
        <w:r>
          <w:t>gráficos</w:t>
        </w:r>
        <w:proofErr w:type="spellEnd"/>
      </w:ins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62" w:author="LEONARDO DANTAS GOMES DE LIRA" w:date="2020-06-28T14:41:00Z"/>
        </w:rPr>
      </w:pPr>
      <w:proofErr w:type="spellStart"/>
      <w:ins w:id="663" w:author="LEONARDO DANTAS GOMES DE LIRA" w:date="2020-06-28T14:41:00Z">
        <w:r>
          <w:t>Estética</w:t>
        </w:r>
        <w:proofErr w:type="spellEnd"/>
        <w:r>
          <w:t xml:space="preserve"> e </w:t>
        </w:r>
        <w:proofErr w:type="spellStart"/>
        <w:r>
          <w:t>jogabilidade</w:t>
        </w:r>
        <w:proofErr w:type="spellEnd"/>
        <w:r>
          <w:t xml:space="preserve"> </w:t>
        </w:r>
        <w:proofErr w:type="spellStart"/>
        <w:r>
          <w:t>promissora</w:t>
        </w:r>
        <w:proofErr w:type="spellEnd"/>
      </w:ins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64" w:author="LEONARDO DANTAS GOMES DE LIRA" w:date="2020-06-28T14:41:00Z"/>
        </w:rPr>
      </w:pPr>
      <w:ins w:id="665" w:author="LEONARDO DANTAS GOMES DE LIRA" w:date="2020-06-28T14:41:00Z">
        <w:r>
          <w:t xml:space="preserve">Um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divertido</w:t>
        </w:r>
        <w:proofErr w:type="spellEnd"/>
        <w:r>
          <w:t xml:space="preserve"> e </w:t>
        </w:r>
        <w:proofErr w:type="spellStart"/>
        <w:r>
          <w:t>entusiasmante</w:t>
        </w:r>
        <w:proofErr w:type="spellEnd"/>
        <w:r>
          <w:t xml:space="preserve">, que </w:t>
        </w:r>
        <w:proofErr w:type="spellStart"/>
        <w:r>
          <w:t>pode</w:t>
        </w:r>
        <w:proofErr w:type="spellEnd"/>
        <w:r>
          <w:t xml:space="preserve"> </w:t>
        </w:r>
        <w:proofErr w:type="spellStart"/>
        <w:r>
          <w:t>te</w:t>
        </w:r>
        <w:proofErr w:type="spellEnd"/>
        <w:r>
          <w:t xml:space="preserve"> </w:t>
        </w:r>
        <w:proofErr w:type="spellStart"/>
        <w:r>
          <w:t>prender</w:t>
        </w:r>
        <w:proofErr w:type="spellEnd"/>
        <w:r>
          <w:t xml:space="preserve"> por horas</w:t>
        </w:r>
      </w:ins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66" w:author="LEONARDO DANTAS GOMES DE LIRA" w:date="2020-06-28T14:41:00Z"/>
        </w:rPr>
      </w:pPr>
      <w:ins w:id="667" w:author="LEONARDO DANTAS GOMES DE LIRA" w:date="2020-06-28T14:41:00Z">
        <w:r>
          <w:t xml:space="preserve">- </w:t>
        </w:r>
        <w:proofErr w:type="gramStart"/>
        <w:r>
          <w:t>RTS;;</w:t>
        </w:r>
        <w:proofErr w:type="gramEnd"/>
        <w:r>
          <w:t xml:space="preserve"> -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estruturado</w:t>
        </w:r>
        <w:proofErr w:type="spellEnd"/>
        <w:r>
          <w:t xml:space="preserve">;; -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promissor</w:t>
        </w:r>
        <w:proofErr w:type="spellEnd"/>
        <w:r>
          <w:t>;</w:t>
        </w:r>
      </w:ins>
    </w:p>
    <w:p w14:paraId="1C2B43F8" w14:textId="4AAEC340" w:rsidR="00980398" w:rsidRDefault="00980398" w:rsidP="00F62D1F">
      <w:pPr>
        <w:pStyle w:val="Corpodetexto"/>
        <w:ind w:firstLine="709"/>
        <w:rPr>
          <w:ins w:id="668" w:author="LEONARDO DANTAS GOMES DE LIRA" w:date="2020-06-28T14:41:00Z"/>
        </w:rPr>
        <w:pPrChange w:id="669" w:author="LEONARDO DANTAS GOMES DE LIRA" w:date="2020-06-28T14:41:00Z">
          <w:pPr/>
        </w:pPrChange>
      </w:pPr>
      <w:ins w:id="670" w:author="LEONARDO DANTAS GOMES DE LIRA" w:date="2020-06-28T14:41:00Z">
        <w:r>
          <w:t>A Figura 2 apresenta uma nuvem de palavras resumindo os comentários dos pontos fortes do jogo avaliado.</w:t>
        </w:r>
      </w:ins>
    </w:p>
    <w:p w14:paraId="42DB5071" w14:textId="77777777" w:rsidR="00980398" w:rsidRDefault="00980398" w:rsidP="00980398">
      <w:pPr>
        <w:rPr>
          <w:ins w:id="671" w:author="LEONARDO DANTAS GOMES DE LIRA" w:date="2020-06-28T14:41:00Z"/>
        </w:rPr>
      </w:pPr>
    </w:p>
    <w:p w14:paraId="72A9E699" w14:textId="77777777" w:rsidR="00980398" w:rsidRDefault="00980398" w:rsidP="00980398">
      <w:pPr>
        <w:pStyle w:val="Legenda"/>
        <w:rPr>
          <w:ins w:id="672" w:author="LEONARDO DANTAS GOMES DE LIRA" w:date="2020-06-28T14:41:00Z"/>
        </w:rPr>
      </w:pPr>
      <w:ins w:id="673" w:author="LEONARDO DANTAS GOMES DE LIRA" w:date="2020-06-28T14:41:00Z">
        <w:r>
          <w:t>Figura 2. Resumo dos pontos fortes em formato de nuvem de palavras.</w:t>
        </w:r>
      </w:ins>
    </w:p>
    <w:p w14:paraId="7B007CD4" w14:textId="33F9C9F3" w:rsidR="00980398" w:rsidRDefault="00980398" w:rsidP="00980398">
      <w:pPr>
        <w:jc w:val="center"/>
        <w:rPr>
          <w:ins w:id="674" w:author="LEONARDO DANTAS GOMES DE LIRA" w:date="2020-06-28T14:41:00Z"/>
        </w:rPr>
      </w:pPr>
      <w:ins w:id="675" w:author="LEONARDO DANTAS GOMES DE LIRA" w:date="2020-06-28T14:41:00Z">
        <w:r>
          <w:rPr>
            <w:noProof/>
          </w:rPr>
          <w:drawing>
            <wp:inline distT="0" distB="0" distL="0" distR="0" wp14:anchorId="07045635" wp14:editId="09CA610C">
              <wp:extent cx="3238500" cy="1727200"/>
              <wp:effectExtent l="0" t="0" r="0" b="635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38500" cy="172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CC1DDF4" w14:textId="77777777" w:rsidR="00980398" w:rsidRDefault="00980398" w:rsidP="00980398">
      <w:pPr>
        <w:pStyle w:val="Legenda"/>
        <w:rPr>
          <w:ins w:id="676" w:author="LEONARDO DANTAS GOMES DE LIRA" w:date="2020-06-28T14:41:00Z"/>
        </w:rPr>
      </w:pPr>
      <w:ins w:id="677" w:author="LEONARDO DANTAS GOMES DE LIRA" w:date="2020-06-28T14:41:00Z">
        <w:r>
          <w:t>Fonte: autoria própria (2020).</w:t>
        </w:r>
      </w:ins>
    </w:p>
    <w:p w14:paraId="146CCD1C" w14:textId="77777777" w:rsidR="00980398" w:rsidRDefault="00980398" w:rsidP="00980398">
      <w:pPr>
        <w:pStyle w:val="Corpodetexto"/>
        <w:ind w:firstLine="709"/>
        <w:rPr>
          <w:ins w:id="678" w:author="LEONARDO DANTAS GOMES DE LIRA" w:date="2020-06-28T14:41:00Z"/>
        </w:rPr>
      </w:pPr>
      <w:ins w:id="679" w:author="LEONARDO DANTAS GOMES DE LIRA" w:date="2020-06-28T14:41:00Z">
        <w:r>
          <w:t>Para complementar a análise do jogo beta, os participantes ressaltaram os seguintes pontos fracos (resposta copiada na íntegra):</w:t>
        </w:r>
      </w:ins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80" w:author="LEONARDO DANTAS GOMES DE LIRA" w:date="2020-06-28T14:41:00Z"/>
        </w:rPr>
      </w:pPr>
      <w:proofErr w:type="spellStart"/>
      <w:ins w:id="681" w:author="LEONARDO DANTAS GOMES DE LIRA" w:date="2020-06-28T14:41:00Z">
        <w:r>
          <w:t>Não</w:t>
        </w:r>
        <w:proofErr w:type="spellEnd"/>
        <w:r>
          <w:t xml:space="preserve"> </w:t>
        </w:r>
        <w:proofErr w:type="spellStart"/>
        <w:r>
          <w:t>há</w:t>
        </w:r>
        <w:proofErr w:type="spellEnd"/>
        <w:r>
          <w:t xml:space="preserve"> </w:t>
        </w:r>
        <w:proofErr w:type="spellStart"/>
        <w:r>
          <w:t>indicação</w:t>
        </w:r>
        <w:proofErr w:type="spellEnd"/>
        <w:r>
          <w:t xml:space="preserve"> da </w:t>
        </w:r>
        <w:proofErr w:type="spellStart"/>
        <w:r>
          <w:t>diferença</w:t>
        </w:r>
        <w:proofErr w:type="spellEnd"/>
        <w:r>
          <w:t xml:space="preserve"> entre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robês</w:t>
        </w:r>
        <w:proofErr w:type="spellEnd"/>
        <w:r>
          <w:t xml:space="preserve">, </w:t>
        </w:r>
        <w:proofErr w:type="spellStart"/>
        <w:r>
          <w:t>nem</w:t>
        </w:r>
        <w:proofErr w:type="spellEnd"/>
        <w:r>
          <w:t xml:space="preserve"> o que </w:t>
        </w:r>
        <w:proofErr w:type="spellStart"/>
        <w:r>
          <w:t>cada</w:t>
        </w:r>
        <w:proofErr w:type="spellEnd"/>
        <w:r>
          <w:t xml:space="preserve"> um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fazendo</w:t>
        </w:r>
        <w:proofErr w:type="spellEnd"/>
        <w:r>
          <w:t>.</w:t>
        </w:r>
      </w:ins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82" w:author="LEONARDO DANTAS GOMES DE LIRA" w:date="2020-06-28T14:41:00Z"/>
        </w:rPr>
      </w:pPr>
      <w:proofErr w:type="spellStart"/>
      <w:ins w:id="683" w:author="LEONARDO DANTAS GOMES DE LIRA" w:date="2020-06-28T14:41:00Z">
        <w:r>
          <w:lastRenderedPageBreak/>
          <w:t>Alguns</w:t>
        </w:r>
        <w:proofErr w:type="spellEnd"/>
        <w:r>
          <w:t xml:space="preserve"> </w:t>
        </w:r>
        <w:proofErr w:type="spellStart"/>
        <w:r>
          <w:t>problemas</w:t>
        </w:r>
        <w:proofErr w:type="spellEnd"/>
        <w:r>
          <w:t xml:space="preserve"> de </w:t>
        </w:r>
        <w:proofErr w:type="spellStart"/>
        <w:r>
          <w:t>seleção</w:t>
        </w:r>
        <w:proofErr w:type="spellEnd"/>
        <w:r>
          <w:t xml:space="preserve">, </w:t>
        </w:r>
        <w:proofErr w:type="spellStart"/>
        <w:r>
          <w:t>clareza</w:t>
        </w:r>
        <w:proofErr w:type="spellEnd"/>
        <w:r>
          <w:t xml:space="preserve"> de gameplay e </w:t>
        </w:r>
        <w:proofErr w:type="spellStart"/>
        <w:r>
          <w:t>ausência</w:t>
        </w:r>
        <w:proofErr w:type="spellEnd"/>
        <w:r>
          <w:t xml:space="preserve"> de sons/</w:t>
        </w:r>
        <w:proofErr w:type="spellStart"/>
        <w:r>
          <w:t>trilha</w:t>
        </w:r>
        <w:proofErr w:type="spellEnd"/>
        <w:r>
          <w:t xml:space="preserve"> </w:t>
        </w:r>
        <w:proofErr w:type="spellStart"/>
        <w:r>
          <w:t>sonora</w:t>
        </w:r>
        <w:proofErr w:type="spellEnd"/>
        <w:r>
          <w:t>.</w:t>
        </w:r>
      </w:ins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84" w:author="LEONARDO DANTAS GOMES DE LIRA" w:date="2020-06-28T14:41:00Z"/>
        </w:rPr>
      </w:pPr>
      <w:proofErr w:type="spellStart"/>
      <w:ins w:id="685" w:author="LEONARDO DANTAS GOMES DE LIRA" w:date="2020-06-28T14:41:00Z">
        <w:r>
          <w:t>controles</w:t>
        </w:r>
        <w:proofErr w:type="spellEnd"/>
        <w:r>
          <w:t xml:space="preserve">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complexo</w:t>
        </w:r>
        <w:proofErr w:type="spellEnd"/>
        <w:r>
          <w:t xml:space="preserve"> para </w:t>
        </w:r>
        <w:proofErr w:type="spellStart"/>
        <w:r>
          <w:t>jogadores</w:t>
        </w:r>
        <w:proofErr w:type="spellEnd"/>
        <w:r>
          <w:t xml:space="preserve"> </w:t>
        </w:r>
        <w:proofErr w:type="spellStart"/>
        <w:r>
          <w:t>iniciantes</w:t>
        </w:r>
        <w:proofErr w:type="spellEnd"/>
        <w:r>
          <w:t>.</w:t>
        </w:r>
      </w:ins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86" w:author="LEONARDO DANTAS GOMES DE LIRA" w:date="2020-06-28T14:41:00Z"/>
        </w:rPr>
      </w:pPr>
      <w:proofErr w:type="spellStart"/>
      <w:ins w:id="687" w:author="LEONARDO DANTAS GOMES DE LIRA" w:date="2020-06-28T14:41:00Z">
        <w:r>
          <w:t>senti</w:t>
        </w:r>
        <w:proofErr w:type="spellEnd"/>
        <w:r>
          <w:t xml:space="preserve"> </w:t>
        </w:r>
        <w:proofErr w:type="spellStart"/>
        <w:r>
          <w:t>falta</w:t>
        </w:r>
        <w:proofErr w:type="spellEnd"/>
        <w:r>
          <w:t xml:space="preserve"> da </w:t>
        </w:r>
        <w:proofErr w:type="spellStart"/>
        <w:r>
          <w:t>trilha</w:t>
        </w:r>
        <w:proofErr w:type="spellEnd"/>
        <w:r>
          <w:t xml:space="preserve"> </w:t>
        </w:r>
        <w:proofErr w:type="spellStart"/>
        <w:r>
          <w:t>sonora</w:t>
        </w:r>
        <w:proofErr w:type="spellEnd"/>
        <w:r>
          <w:t xml:space="preserve"> </w:t>
        </w:r>
        <w:proofErr w:type="spellStart"/>
        <w:r>
          <w:t>durante</w:t>
        </w:r>
        <w:proofErr w:type="spellEnd"/>
        <w:r>
          <w:t xml:space="preserve"> as </w:t>
        </w:r>
        <w:proofErr w:type="spellStart"/>
        <w:r>
          <w:t>fases</w:t>
        </w:r>
        <w:proofErr w:type="spellEnd"/>
      </w:ins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88" w:author="LEONARDO DANTAS GOMES DE LIRA" w:date="2020-06-28T14:41:00Z"/>
        </w:rPr>
      </w:pPr>
      <w:ins w:id="689" w:author="LEONARDO DANTAS GOMES DE LIRA" w:date="2020-06-28T14:41:00Z">
        <w:r>
          <w:t xml:space="preserve">-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som</w:t>
        </w:r>
        <w:proofErr w:type="spellEnd"/>
        <w:r>
          <w:t xml:space="preserve">; -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indicador</w:t>
        </w:r>
        <w:proofErr w:type="spellEnd"/>
        <w:r>
          <w:t xml:space="preserve"> de </w:t>
        </w:r>
        <w:proofErr w:type="spellStart"/>
        <w:r>
          <w:t>foco</w:t>
        </w:r>
        <w:proofErr w:type="spellEnd"/>
        <w:r>
          <w:t xml:space="preserve"> sob </w:t>
        </w:r>
        <w:proofErr w:type="spellStart"/>
        <w:r>
          <w:t>recursos</w:t>
        </w:r>
        <w:proofErr w:type="spellEnd"/>
        <w:r>
          <w:t xml:space="preserve"> (</w:t>
        </w:r>
        <w:proofErr w:type="spellStart"/>
        <w:r>
          <w:t>pedra</w:t>
        </w:r>
        <w:proofErr w:type="spellEnd"/>
        <w:r>
          <w:t>/</w:t>
        </w:r>
        <w:proofErr w:type="spellStart"/>
        <w:r>
          <w:t>árvore</w:t>
        </w:r>
        <w:proofErr w:type="spellEnd"/>
        <w:r>
          <w:t xml:space="preserve">) e </w:t>
        </w:r>
        <w:proofErr w:type="spellStart"/>
        <w:r>
          <w:t>inimigos</w:t>
        </w:r>
        <w:proofErr w:type="spellEnd"/>
        <w:r>
          <w:t xml:space="preserve"> </w:t>
        </w:r>
        <w:proofErr w:type="spellStart"/>
        <w:r>
          <w:t>selecionados</w:t>
        </w:r>
        <w:proofErr w:type="spellEnd"/>
        <w:r>
          <w:t>.</w:t>
        </w:r>
      </w:ins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90" w:author="LEONARDO DANTAS GOMES DE LIRA" w:date="2020-06-28T14:41:00Z"/>
        </w:rPr>
      </w:pPr>
      <w:proofErr w:type="spellStart"/>
      <w:ins w:id="691" w:author="LEONARDO DANTAS GOMES DE LIRA" w:date="2020-06-28T14:41:00Z">
        <w:r>
          <w:t>Possui</w:t>
        </w:r>
        <w:proofErr w:type="spellEnd"/>
        <w:r>
          <w:t xml:space="preserve"> </w:t>
        </w:r>
        <w:proofErr w:type="spellStart"/>
        <w:r>
          <w:t>som</w:t>
        </w:r>
        <w:proofErr w:type="spellEnd"/>
        <w:r>
          <w:t xml:space="preserve"> </w:t>
        </w:r>
        <w:proofErr w:type="spellStart"/>
        <w:r>
          <w:t>apenas</w:t>
        </w:r>
        <w:proofErr w:type="spellEnd"/>
        <w:r>
          <w:t xml:space="preserve"> no menu </w:t>
        </w:r>
        <w:proofErr w:type="spellStart"/>
        <w:r>
          <w:t>inicial</w:t>
        </w:r>
        <w:proofErr w:type="spellEnd"/>
        <w:r>
          <w:t xml:space="preserve">, </w:t>
        </w:r>
        <w:proofErr w:type="spellStart"/>
        <w:r>
          <w:t>inimigo</w:t>
        </w:r>
        <w:proofErr w:type="spellEnd"/>
        <w:r>
          <w:t xml:space="preserve"> </w:t>
        </w:r>
        <w:proofErr w:type="spellStart"/>
        <w:r>
          <w:t>fraco</w:t>
        </w:r>
        <w:proofErr w:type="spellEnd"/>
      </w:ins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92" w:author="LEONARDO DANTAS GOMES DE LIRA" w:date="2020-06-28T14:41:00Z"/>
        </w:rPr>
      </w:pPr>
      <w:proofErr w:type="spellStart"/>
      <w:ins w:id="693" w:author="LEONARDO DANTAS GOMES DE LIRA" w:date="2020-06-28T14:41:00Z">
        <w:r>
          <w:t>Seleção</w:t>
        </w:r>
        <w:proofErr w:type="spellEnd"/>
        <w:r>
          <w:t xml:space="preserve"> de </w:t>
        </w:r>
        <w:proofErr w:type="spellStart"/>
        <w:r>
          <w:t>personagem</w:t>
        </w:r>
        <w:proofErr w:type="spellEnd"/>
        <w:r>
          <w:t xml:space="preserve"> e </w:t>
        </w:r>
        <w:proofErr w:type="spellStart"/>
        <w:r>
          <w:t>interação</w:t>
        </w:r>
        <w:proofErr w:type="spellEnd"/>
        <w:r>
          <w:t xml:space="preserve"> com o </w:t>
        </w:r>
        <w:proofErr w:type="spellStart"/>
        <w:r>
          <w:t>mapa</w:t>
        </w:r>
        <w:proofErr w:type="spellEnd"/>
        <w:r>
          <w:t xml:space="preserve">, </w:t>
        </w:r>
        <w:proofErr w:type="spellStart"/>
        <w:r>
          <w:t>movimentação</w:t>
        </w:r>
        <w:proofErr w:type="spellEnd"/>
        <w:r>
          <w:t xml:space="preserve"> do </w:t>
        </w:r>
        <w:proofErr w:type="spellStart"/>
        <w:r>
          <w:t>personagem</w:t>
        </w:r>
        <w:proofErr w:type="spellEnd"/>
        <w:r>
          <w:t>.</w:t>
        </w:r>
      </w:ins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94" w:author="LEONARDO DANTAS GOMES DE LIRA" w:date="2020-06-28T14:41:00Z"/>
        </w:rPr>
      </w:pPr>
      <w:proofErr w:type="spellStart"/>
      <w:ins w:id="695" w:author="LEONARDO DANTAS GOMES DE LIRA" w:date="2020-06-28T14:41:00Z">
        <w:r>
          <w:t>Poucas</w:t>
        </w:r>
        <w:proofErr w:type="spellEnd"/>
        <w:r>
          <w:t xml:space="preserve"> </w:t>
        </w:r>
        <w:proofErr w:type="spellStart"/>
        <w:r>
          <w:t>dificuldades</w:t>
        </w:r>
        <w:proofErr w:type="spellEnd"/>
        <w:r>
          <w:t xml:space="preserve"> no </w:t>
        </w:r>
        <w:proofErr w:type="spellStart"/>
        <w:r>
          <w:t>jogo</w:t>
        </w:r>
        <w:proofErr w:type="spellEnd"/>
      </w:ins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96" w:author="LEONARDO DANTAS GOMES DE LIRA" w:date="2020-06-28T14:41:00Z"/>
        </w:rPr>
      </w:pPr>
      <w:ins w:id="697" w:author="LEONARDO DANTAS GOMES DE LIRA" w:date="2020-06-28T14:41:00Z">
        <w:r>
          <w:t xml:space="preserve">-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robôs</w:t>
        </w:r>
        <w:proofErr w:type="spellEnd"/>
        <w:r>
          <w:t xml:space="preserve"> se </w:t>
        </w:r>
        <w:proofErr w:type="spellStart"/>
        <w:r>
          <w:t>trombam</w:t>
        </w:r>
        <w:proofErr w:type="spellEnd"/>
        <w:r>
          <w:t xml:space="preserve"> e </w:t>
        </w:r>
        <w:proofErr w:type="spellStart"/>
        <w:r>
          <w:t>ficam</w:t>
        </w:r>
        <w:proofErr w:type="spellEnd"/>
        <w:r>
          <w:t xml:space="preserve"> </w:t>
        </w:r>
        <w:proofErr w:type="spellStart"/>
        <w:r>
          <w:t>presos</w:t>
        </w:r>
        <w:proofErr w:type="spellEnd"/>
        <w:r>
          <w:t xml:space="preserve"> entre </w:t>
        </w:r>
        <w:proofErr w:type="spellStart"/>
        <w:r>
          <w:t>si</w:t>
        </w:r>
        <w:proofErr w:type="spellEnd"/>
        <w:r>
          <w:t xml:space="preserve">, </w:t>
        </w:r>
        <w:proofErr w:type="spellStart"/>
        <w:r>
          <w:t>principalmente</w:t>
        </w:r>
        <w:proofErr w:type="spellEnd"/>
        <w:r>
          <w:t xml:space="preserve"> se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algum</w:t>
        </w:r>
        <w:proofErr w:type="spellEnd"/>
        <w:r>
          <w:t xml:space="preserve"> </w:t>
        </w:r>
        <w:proofErr w:type="spellStart"/>
        <w:r>
          <w:t>saindo</w:t>
        </w:r>
        <w:proofErr w:type="spellEnd"/>
        <w:r>
          <w:t xml:space="preserve"> da base;; - As </w:t>
        </w:r>
        <w:proofErr w:type="spellStart"/>
        <w:r>
          <w:t>vezes</w:t>
        </w:r>
        <w:proofErr w:type="spellEnd"/>
        <w:r>
          <w:t xml:space="preserve"> </w:t>
        </w:r>
        <w:proofErr w:type="spellStart"/>
        <w:r>
          <w:t>eles</w:t>
        </w:r>
        <w:proofErr w:type="spellEnd"/>
        <w:r>
          <w:t xml:space="preserve"> param de </w:t>
        </w:r>
        <w:proofErr w:type="spellStart"/>
        <w:r>
          <w:t>coletar</w:t>
        </w:r>
        <w:proofErr w:type="spellEnd"/>
        <w:r>
          <w:t xml:space="preserve"> a madeira, </w:t>
        </w:r>
        <w:proofErr w:type="spellStart"/>
        <w:r>
          <w:t>mesmo</w:t>
        </w:r>
        <w:proofErr w:type="spellEnd"/>
        <w:r>
          <w:t xml:space="preserve"> a </w:t>
        </w:r>
        <w:proofErr w:type="spellStart"/>
        <w:r>
          <w:t>árvore</w:t>
        </w:r>
        <w:proofErr w:type="spellEnd"/>
        <w:r>
          <w:t xml:space="preserve"> </w:t>
        </w:r>
        <w:proofErr w:type="spellStart"/>
        <w:r>
          <w:t>ainda</w:t>
        </w:r>
        <w:proofErr w:type="spellEnd"/>
        <w:r>
          <w:t xml:space="preserve"> </w:t>
        </w:r>
        <w:proofErr w:type="spellStart"/>
        <w:r>
          <w:t>estando</w:t>
        </w:r>
        <w:proofErr w:type="spellEnd"/>
        <w:r>
          <w:t xml:space="preserve"> </w:t>
        </w:r>
        <w:proofErr w:type="spellStart"/>
        <w:r>
          <w:t>lá</w:t>
        </w:r>
        <w:proofErr w:type="spellEnd"/>
        <w:r>
          <w:t xml:space="preserve">;; - Para </w:t>
        </w:r>
        <w:proofErr w:type="spellStart"/>
        <w:r>
          <w:t>passar</w:t>
        </w:r>
        <w:proofErr w:type="spellEnd"/>
        <w:r>
          <w:t xml:space="preserve"> de </w:t>
        </w:r>
        <w:proofErr w:type="spellStart"/>
        <w:r>
          <w:t>fase</w:t>
        </w:r>
        <w:proofErr w:type="spellEnd"/>
        <w:r>
          <w:t xml:space="preserve"> basta </w:t>
        </w:r>
        <w:proofErr w:type="spellStart"/>
        <w:r>
          <w:t>destruir</w:t>
        </w:r>
        <w:proofErr w:type="spellEnd"/>
        <w:r>
          <w:t xml:space="preserve"> o </w:t>
        </w:r>
        <w:proofErr w:type="spellStart"/>
        <w:r>
          <w:t>castelo</w:t>
        </w:r>
        <w:proofErr w:type="spellEnd"/>
        <w:r>
          <w:t xml:space="preserve">, </w:t>
        </w:r>
        <w:proofErr w:type="spellStart"/>
        <w:r>
          <w:t>ignorando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objetivo</w:t>
        </w:r>
        <w:proofErr w:type="spellEnd"/>
        <w:r>
          <w:t xml:space="preserve"> de coleta;; - Da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criar</w:t>
        </w:r>
        <w:proofErr w:type="spellEnd"/>
        <w:r>
          <w:t xml:space="preserve"> um </w:t>
        </w:r>
        <w:proofErr w:type="spellStart"/>
        <w:r>
          <w:t>exercito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pouquíssimo</w:t>
        </w:r>
        <w:proofErr w:type="spellEnd"/>
        <w:r>
          <w:t xml:space="preserve"> tempo, e da para </w:t>
        </w:r>
        <w:proofErr w:type="spellStart"/>
        <w:r>
          <w:t>terminar</w:t>
        </w:r>
        <w:proofErr w:type="spellEnd"/>
        <w:r>
          <w:t xml:space="preserve"> </w:t>
        </w:r>
        <w:proofErr w:type="spellStart"/>
        <w:r>
          <w:t>todos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niveis</w:t>
        </w:r>
        <w:proofErr w:type="spellEnd"/>
        <w:r>
          <w:t xml:space="preserve"> </w:t>
        </w:r>
        <w:proofErr w:type="spellStart"/>
        <w:r>
          <w:t>sem</w:t>
        </w:r>
        <w:proofErr w:type="spellEnd"/>
        <w:r>
          <w:t xml:space="preserve"> a </w:t>
        </w:r>
        <w:proofErr w:type="spellStart"/>
        <w:r>
          <w:t>necessidade</w:t>
        </w:r>
        <w:proofErr w:type="spellEnd"/>
        <w:r>
          <w:t xml:space="preserve"> de </w:t>
        </w:r>
        <w:proofErr w:type="spellStart"/>
        <w:r>
          <w:t>mais</w:t>
        </w:r>
        <w:proofErr w:type="spellEnd"/>
        <w:r>
          <w:t xml:space="preserve"> que 3 soldados;</w:t>
        </w:r>
      </w:ins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698" w:author="LEONARDO DANTAS GOMES DE LIRA" w:date="2020-06-28T14:41:00Z"/>
        </w:rPr>
      </w:pPr>
      <w:ins w:id="699" w:author="LEONARDO DANTAS GOMES DE LIRA" w:date="2020-06-28T14:41:00Z">
        <w:r>
          <w:t xml:space="preserve">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um </w:t>
        </w:r>
        <w:proofErr w:type="spellStart"/>
        <w:r>
          <w:t>motivador</w:t>
        </w:r>
        <w:proofErr w:type="spellEnd"/>
        <w:r>
          <w:t xml:space="preserve">,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existe</w:t>
        </w:r>
        <w:proofErr w:type="spellEnd"/>
        <w:r>
          <w:t xml:space="preserve"> um </w:t>
        </w:r>
        <w:proofErr w:type="spellStart"/>
        <w:r>
          <w:t>motivo</w:t>
        </w:r>
        <w:proofErr w:type="spellEnd"/>
        <w:r>
          <w:t xml:space="preserve"> </w:t>
        </w:r>
        <w:proofErr w:type="spellStart"/>
        <w:r>
          <w:t>pelo</w:t>
        </w:r>
        <w:proofErr w:type="spellEnd"/>
        <w:r>
          <w:t xml:space="preserve"> qual </w:t>
        </w:r>
        <w:proofErr w:type="spellStart"/>
        <w:r>
          <w:t>fazer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objetivos</w:t>
        </w:r>
        <w:proofErr w:type="spellEnd"/>
      </w:ins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00" w:author="LEONARDO DANTAS GOMES DE LIRA" w:date="2020-06-28T14:41:00Z"/>
        </w:rPr>
      </w:pPr>
      <w:proofErr w:type="spellStart"/>
      <w:ins w:id="701" w:author="LEONARDO DANTAS GOMES DE LIRA" w:date="2020-06-28T14:41:00Z">
        <w:r>
          <w:t>Pouca</w:t>
        </w:r>
        <w:proofErr w:type="spellEnd"/>
        <w:r>
          <w:t xml:space="preserve"> </w:t>
        </w:r>
        <w:proofErr w:type="spellStart"/>
        <w:r>
          <w:t>diferenciação</w:t>
        </w:r>
        <w:proofErr w:type="spellEnd"/>
        <w:r>
          <w:t xml:space="preserve"> entre as </w:t>
        </w:r>
        <w:proofErr w:type="spellStart"/>
        <w:r>
          <w:t>unidades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</w:ins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02" w:author="LEONARDO DANTAS GOMES DE LIRA" w:date="2020-06-28T14:41:00Z"/>
        </w:rPr>
      </w:pPr>
      <w:ins w:id="703" w:author="LEONARDO DANTAS GOMES DE LIRA" w:date="2020-06-28T14:41:00Z">
        <w:r>
          <w:t xml:space="preserve">A coleta de </w:t>
        </w:r>
        <w:proofErr w:type="spellStart"/>
        <w:r>
          <w:t>recursos</w:t>
        </w:r>
        <w:proofErr w:type="spellEnd"/>
        <w:r>
          <w:t xml:space="preserve"> é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lenta</w:t>
        </w:r>
        <w:proofErr w:type="spellEnd"/>
        <w:r>
          <w:t xml:space="preserve">, no </w:t>
        </w:r>
        <w:proofErr w:type="spellStart"/>
        <w:r>
          <w:t>sentido</w:t>
        </w:r>
        <w:proofErr w:type="spellEnd"/>
        <w:r>
          <w:t xml:space="preserve"> de que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coletores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passam</w:t>
        </w:r>
        <w:proofErr w:type="spellEnd"/>
        <w:r>
          <w:t xml:space="preserve"> para o </w:t>
        </w:r>
        <w:proofErr w:type="spellStart"/>
        <w:r>
          <w:t>próximo</w:t>
        </w:r>
        <w:proofErr w:type="spellEnd"/>
        <w:r>
          <w:t xml:space="preserve"> </w:t>
        </w:r>
        <w:proofErr w:type="spellStart"/>
        <w:r>
          <w:t>recurso</w:t>
        </w:r>
        <w:proofErr w:type="spellEnd"/>
        <w:r>
          <w:t xml:space="preserve">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terminam</w:t>
        </w:r>
        <w:proofErr w:type="spellEnd"/>
        <w:r>
          <w:t xml:space="preserve"> o </w:t>
        </w:r>
        <w:proofErr w:type="spellStart"/>
        <w:r>
          <w:t>atual</w:t>
        </w:r>
        <w:proofErr w:type="spellEnd"/>
        <w:r>
          <w:t xml:space="preserve">.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objetivos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fáceis</w:t>
        </w:r>
        <w:proofErr w:type="spellEnd"/>
        <w:r>
          <w:t xml:space="preserve">, o </w:t>
        </w:r>
        <w:proofErr w:type="spellStart"/>
        <w:r>
          <w:t>gerenciador</w:t>
        </w:r>
        <w:proofErr w:type="spellEnd"/>
        <w:r>
          <w:t xml:space="preserve"> </w:t>
        </w:r>
        <w:proofErr w:type="spellStart"/>
        <w:r>
          <w:t>inimigo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envia</w:t>
        </w:r>
        <w:proofErr w:type="spellEnd"/>
        <w:r>
          <w:t xml:space="preserve"> </w:t>
        </w:r>
        <w:proofErr w:type="spellStart"/>
        <w:r>
          <w:t>muitas</w:t>
        </w:r>
        <w:proofErr w:type="spellEnd"/>
        <w:r>
          <w:t xml:space="preserve"> </w:t>
        </w:r>
        <w:proofErr w:type="spellStart"/>
        <w:r>
          <w:t>tropas</w:t>
        </w:r>
        <w:proofErr w:type="spellEnd"/>
        <w:r>
          <w:t xml:space="preserve"> e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defende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seu</w:t>
        </w:r>
        <w:proofErr w:type="spellEnd"/>
        <w:r>
          <w:t xml:space="preserve"> </w:t>
        </w:r>
        <w:proofErr w:type="spellStart"/>
        <w:r>
          <w:t>castelo</w:t>
        </w:r>
        <w:proofErr w:type="spellEnd"/>
        <w:r>
          <w:t xml:space="preserve">, as </w:t>
        </w:r>
        <w:proofErr w:type="spellStart"/>
        <w:r>
          <w:t>unidades</w:t>
        </w:r>
        <w:proofErr w:type="spellEnd"/>
        <w:r>
          <w:t xml:space="preserve"> se </w:t>
        </w:r>
        <w:proofErr w:type="spellStart"/>
        <w:r>
          <w:t>amontoam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entrada do </w:t>
        </w:r>
        <w:proofErr w:type="spellStart"/>
        <w:r>
          <w:t>castelo</w:t>
        </w:r>
        <w:proofErr w:type="spellEnd"/>
        <w:r>
          <w:t xml:space="preserve">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você</w:t>
        </w:r>
        <w:proofErr w:type="spellEnd"/>
        <w:r>
          <w:t xml:space="preserve"> </w:t>
        </w:r>
        <w:proofErr w:type="spellStart"/>
        <w:r>
          <w:t>cria</w:t>
        </w:r>
        <w:proofErr w:type="spellEnd"/>
        <w:r>
          <w:t xml:space="preserve">, </w:t>
        </w:r>
        <w:proofErr w:type="spellStart"/>
        <w:r>
          <w:t>atrapalhando</w:t>
        </w:r>
        <w:proofErr w:type="spellEnd"/>
        <w:r>
          <w:t xml:space="preserve"> tanto a </w:t>
        </w:r>
        <w:proofErr w:type="spellStart"/>
        <w:r>
          <w:t>saída</w:t>
        </w:r>
        <w:proofErr w:type="spellEnd"/>
        <w:r>
          <w:t xml:space="preserve"> de </w:t>
        </w:r>
        <w:proofErr w:type="spellStart"/>
        <w:r>
          <w:t>novas</w:t>
        </w:r>
        <w:proofErr w:type="spellEnd"/>
        <w:r>
          <w:t xml:space="preserve"> </w:t>
        </w:r>
        <w:proofErr w:type="spellStart"/>
        <w:r>
          <w:t>unidades</w:t>
        </w:r>
        <w:proofErr w:type="spellEnd"/>
        <w:r>
          <w:t xml:space="preserve"> </w:t>
        </w:r>
        <w:proofErr w:type="spellStart"/>
        <w:r>
          <w:t>quanto</w:t>
        </w:r>
        <w:proofErr w:type="spellEnd"/>
        <w:r>
          <w:t xml:space="preserve"> a coleta dos </w:t>
        </w:r>
        <w:proofErr w:type="spellStart"/>
        <w:r>
          <w:t>recursos</w:t>
        </w:r>
        <w:proofErr w:type="spellEnd"/>
        <w:r>
          <w:t xml:space="preserve">, as </w:t>
        </w:r>
        <w:proofErr w:type="spellStart"/>
        <w:r>
          <w:t>unidades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atiram</w:t>
        </w:r>
        <w:proofErr w:type="spellEnd"/>
        <w:r>
          <w:t xml:space="preserve"> se </w:t>
        </w:r>
        <w:proofErr w:type="spellStart"/>
        <w:r>
          <w:t>estiverem</w:t>
        </w:r>
        <w:proofErr w:type="spellEnd"/>
        <w:r>
          <w:t xml:space="preserve"> </w:t>
        </w:r>
        <w:proofErr w:type="spellStart"/>
        <w:r>
          <w:t>atrás</w:t>
        </w:r>
        <w:proofErr w:type="spellEnd"/>
        <w:r>
          <w:t xml:space="preserve"> de </w:t>
        </w:r>
        <w:proofErr w:type="spellStart"/>
        <w:r>
          <w:t>outras</w:t>
        </w:r>
        <w:proofErr w:type="spellEnd"/>
        <w:r>
          <w:t xml:space="preserve"> </w:t>
        </w:r>
        <w:proofErr w:type="spellStart"/>
        <w:r>
          <w:t>unidades</w:t>
        </w:r>
        <w:proofErr w:type="spellEnd"/>
        <w:r>
          <w:t xml:space="preserve">, o que </w:t>
        </w:r>
        <w:proofErr w:type="spellStart"/>
        <w:r>
          <w:t>torna</w:t>
        </w:r>
        <w:proofErr w:type="spellEnd"/>
        <w:r>
          <w:t xml:space="preserve"> um tanto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sentido</w:t>
        </w:r>
        <w:proofErr w:type="spellEnd"/>
        <w:r>
          <w:t xml:space="preserve"> </w:t>
        </w:r>
        <w:proofErr w:type="spellStart"/>
        <w:r>
          <w:t>construir</w:t>
        </w:r>
        <w:proofErr w:type="spellEnd"/>
        <w:r>
          <w:t xml:space="preserve"> </w:t>
        </w:r>
        <w:proofErr w:type="spellStart"/>
        <w:r>
          <w:t>muitas</w:t>
        </w:r>
        <w:proofErr w:type="spellEnd"/>
        <w:r>
          <w:t xml:space="preserve"> </w:t>
        </w:r>
        <w:proofErr w:type="spellStart"/>
        <w:r>
          <w:t>unidades</w:t>
        </w:r>
        <w:proofErr w:type="spellEnd"/>
      </w:ins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04" w:author="LEONARDO DANTAS GOMES DE LIRA" w:date="2020-06-28T14:41:00Z"/>
        </w:rPr>
      </w:pPr>
      <w:proofErr w:type="spellStart"/>
      <w:ins w:id="705" w:author="LEONARDO DANTAS GOMES DE LIRA" w:date="2020-06-28T14:41:00Z">
        <w:r>
          <w:t>Ausensia</w:t>
        </w:r>
        <w:proofErr w:type="spellEnd"/>
        <w:r>
          <w:t xml:space="preserve"> de </w:t>
        </w:r>
        <w:proofErr w:type="spellStart"/>
        <w:r>
          <w:t>som</w:t>
        </w:r>
        <w:proofErr w:type="spellEnd"/>
        <w:r>
          <w:t xml:space="preserve">, </w:t>
        </w:r>
        <w:proofErr w:type="spellStart"/>
        <w:r>
          <w:t>efeitos</w:t>
        </w:r>
        <w:proofErr w:type="spellEnd"/>
        <w:r>
          <w:t xml:space="preserve"> </w:t>
        </w:r>
        <w:proofErr w:type="spellStart"/>
        <w:r>
          <w:t>sonoros</w:t>
        </w:r>
        <w:proofErr w:type="spellEnd"/>
        <w:r>
          <w:t xml:space="preserve">, feedbacks </w:t>
        </w:r>
        <w:proofErr w:type="spellStart"/>
        <w:r>
          <w:t>sonoros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geral</w:t>
        </w:r>
        <w:proofErr w:type="spellEnd"/>
        <w:r>
          <w:t xml:space="preserve">, outros </w:t>
        </w:r>
        <w:proofErr w:type="spellStart"/>
        <w:r>
          <w:t>simbolos</w:t>
        </w:r>
        <w:proofErr w:type="spellEnd"/>
        <w:r>
          <w:t xml:space="preserve"> </w:t>
        </w:r>
        <w:proofErr w:type="spellStart"/>
        <w:r>
          <w:t>encontrados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RTSs e </w:t>
        </w:r>
        <w:proofErr w:type="spellStart"/>
        <w:r>
          <w:t>variedade</w:t>
        </w:r>
        <w:proofErr w:type="spellEnd"/>
        <w:r>
          <w:t xml:space="preserve"> </w:t>
        </w:r>
        <w:proofErr w:type="spellStart"/>
        <w:r>
          <w:t>nos</w:t>
        </w:r>
        <w:proofErr w:type="spellEnd"/>
        <w:r>
          <w:t xml:space="preserve"> </w:t>
        </w:r>
        <w:proofErr w:type="spellStart"/>
        <w:r>
          <w:t>inimigos</w:t>
        </w:r>
        <w:proofErr w:type="spellEnd"/>
        <w:r>
          <w:t xml:space="preserve"> </w:t>
        </w:r>
      </w:ins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06" w:author="LEONARDO DANTAS GOMES DE LIRA" w:date="2020-06-28T14:41:00Z"/>
        </w:rPr>
      </w:pPr>
      <w:ins w:id="707" w:author="LEONARDO DANTAS GOMES DE LIRA" w:date="2020-06-28T14:41:00Z">
        <w:r>
          <w:t xml:space="preserve">nada que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tenha</w:t>
        </w:r>
        <w:proofErr w:type="spellEnd"/>
        <w:r>
          <w:t xml:space="preserve"> visto por </w:t>
        </w:r>
        <w:proofErr w:type="spellStart"/>
        <w:r>
          <w:t>enquanto</w:t>
        </w:r>
        <w:proofErr w:type="spellEnd"/>
      </w:ins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08" w:author="LEONARDO DANTAS GOMES DE LIRA" w:date="2020-06-28T14:41:00Z"/>
        </w:rPr>
      </w:pPr>
      <w:proofErr w:type="spellStart"/>
      <w:ins w:id="709" w:author="LEONARDO DANTAS GOMES DE LIRA" w:date="2020-06-28T14:41:00Z">
        <w:r>
          <w:t>Alguns</w:t>
        </w:r>
        <w:proofErr w:type="spellEnd"/>
        <w:r>
          <w:t xml:space="preserve"> </w:t>
        </w:r>
        <w:proofErr w:type="spellStart"/>
        <w:r>
          <w:t>erros</w:t>
        </w:r>
        <w:proofErr w:type="spellEnd"/>
        <w:r>
          <w:t xml:space="preserve"> </w:t>
        </w:r>
        <w:proofErr w:type="spellStart"/>
        <w:r>
          <w:t>nas</w:t>
        </w:r>
        <w:proofErr w:type="spellEnd"/>
        <w:r>
          <w:t xml:space="preserve"> </w:t>
        </w:r>
        <w:proofErr w:type="spellStart"/>
        <w:r>
          <w:t>tropas</w:t>
        </w:r>
        <w:proofErr w:type="spellEnd"/>
        <w:r>
          <w:t xml:space="preserve"> </w:t>
        </w:r>
      </w:ins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10" w:author="LEONARDO DANTAS GOMES DE LIRA" w:date="2020-06-28T14:41:00Z"/>
        </w:rPr>
      </w:pPr>
      <w:proofErr w:type="spellStart"/>
      <w:ins w:id="711" w:author="LEONARDO DANTAS GOMES DE LIRA" w:date="2020-06-28T14:41:00Z">
        <w:r>
          <w:t>Aqui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funcionou</w:t>
        </w:r>
        <w:proofErr w:type="spellEnd"/>
        <w:r>
          <w:t xml:space="preserve">; a </w:t>
        </w:r>
        <w:proofErr w:type="spellStart"/>
        <w:r>
          <w:t>câmera</w:t>
        </w:r>
        <w:proofErr w:type="spellEnd"/>
        <w:r>
          <w:t xml:space="preserve"> </w:t>
        </w:r>
        <w:proofErr w:type="spellStart"/>
        <w:r>
          <w:t>funciona</w:t>
        </w:r>
        <w:proofErr w:type="spellEnd"/>
        <w:r>
          <w:t xml:space="preserve"> mas </w:t>
        </w:r>
        <w:proofErr w:type="spellStart"/>
        <w:r>
          <w:t>ele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clica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nada; logo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consegui</w:t>
        </w:r>
        <w:proofErr w:type="spellEnd"/>
        <w:r>
          <w:t xml:space="preserve"> </w:t>
        </w:r>
        <w:proofErr w:type="spellStart"/>
        <w:r>
          <w:t>ver</w:t>
        </w:r>
        <w:proofErr w:type="spellEnd"/>
        <w:r>
          <w:t xml:space="preserve">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funcionamento</w:t>
        </w:r>
        <w:proofErr w:type="spellEnd"/>
        <w:r>
          <w:t>.</w:t>
        </w:r>
      </w:ins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12" w:author="LEONARDO DANTAS GOMES DE LIRA" w:date="2020-06-28T14:41:00Z"/>
        </w:rPr>
      </w:pPr>
      <w:ins w:id="713" w:author="LEONARDO DANTAS GOMES DE LIRA" w:date="2020-06-28T14:41:00Z">
        <w:r>
          <w:t xml:space="preserve">Bot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fácil</w:t>
        </w:r>
        <w:proofErr w:type="spellEnd"/>
        <w:r>
          <w:t xml:space="preserve">,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requer</w:t>
        </w:r>
        <w:proofErr w:type="spellEnd"/>
        <w:r>
          <w:t xml:space="preserve"> </w:t>
        </w:r>
        <w:proofErr w:type="spellStart"/>
        <w:r>
          <w:t>coletores</w:t>
        </w:r>
        <w:proofErr w:type="spellEnd"/>
        <w:r>
          <w:t xml:space="preserve"> para </w:t>
        </w:r>
        <w:proofErr w:type="spellStart"/>
        <w:r>
          <w:t>ganhar</w:t>
        </w:r>
        <w:proofErr w:type="spellEnd"/>
        <w:r>
          <w:t xml:space="preserve"> as </w:t>
        </w:r>
        <w:proofErr w:type="spellStart"/>
        <w:r>
          <w:t>fases</w:t>
        </w:r>
        <w:proofErr w:type="spellEnd"/>
        <w:r>
          <w:t xml:space="preserve">, </w:t>
        </w:r>
        <w:proofErr w:type="spellStart"/>
        <w:r>
          <w:t>falta</w:t>
        </w:r>
        <w:proofErr w:type="spellEnd"/>
        <w:r>
          <w:t xml:space="preserve"> cursor para </w:t>
        </w:r>
        <w:proofErr w:type="spellStart"/>
        <w:r>
          <w:t>indicação</w:t>
        </w:r>
        <w:proofErr w:type="spellEnd"/>
        <w:r>
          <w:t xml:space="preserve"> de </w:t>
        </w:r>
        <w:proofErr w:type="spellStart"/>
        <w:r>
          <w:t>comando</w:t>
        </w:r>
        <w:proofErr w:type="spellEnd"/>
        <w:r>
          <w:t xml:space="preserve"> para </w:t>
        </w:r>
        <w:proofErr w:type="spellStart"/>
        <w:r>
          <w:t>coletar</w:t>
        </w:r>
        <w:proofErr w:type="spellEnd"/>
        <w:r>
          <w:t xml:space="preserve">, </w:t>
        </w:r>
        <w:proofErr w:type="spellStart"/>
        <w:r>
          <w:t>comando</w:t>
        </w:r>
        <w:proofErr w:type="spellEnd"/>
        <w:r>
          <w:t xml:space="preserve"> para </w:t>
        </w:r>
        <w:proofErr w:type="spellStart"/>
        <w:r>
          <w:t>atacar</w:t>
        </w:r>
        <w:proofErr w:type="spellEnd"/>
        <w:r>
          <w:t xml:space="preserve">, e </w:t>
        </w:r>
        <w:proofErr w:type="spellStart"/>
        <w:r>
          <w:t>comando</w:t>
        </w:r>
        <w:proofErr w:type="spellEnd"/>
        <w:r>
          <w:t xml:space="preserve"> para </w:t>
        </w:r>
        <w:proofErr w:type="spellStart"/>
        <w:r>
          <w:t>movimentar</w:t>
        </w:r>
        <w:proofErr w:type="spellEnd"/>
        <w:r>
          <w:t xml:space="preserve">, </w:t>
        </w:r>
        <w:proofErr w:type="spellStart"/>
        <w:r>
          <w:t>falta</w:t>
        </w:r>
        <w:proofErr w:type="spellEnd"/>
        <w:r>
          <w:t xml:space="preserve"> binds para </w:t>
        </w:r>
        <w:proofErr w:type="spellStart"/>
        <w:r>
          <w:t>atacar</w:t>
        </w:r>
        <w:proofErr w:type="spellEnd"/>
        <w:r>
          <w:t xml:space="preserve"> </w:t>
        </w:r>
        <w:proofErr w:type="spellStart"/>
        <w:r>
          <w:t>alvo</w:t>
        </w:r>
        <w:proofErr w:type="spellEnd"/>
        <w:r>
          <w:t xml:space="preserve"> </w:t>
        </w:r>
        <w:proofErr w:type="spellStart"/>
        <w:r>
          <w:t>mais</w:t>
        </w:r>
        <w:proofErr w:type="spellEnd"/>
        <w:r>
          <w:t xml:space="preserve"> proximo do local </w:t>
        </w:r>
        <w:proofErr w:type="spellStart"/>
        <w:r>
          <w:t>clicado</w:t>
        </w:r>
        <w:proofErr w:type="spellEnd"/>
        <w:r>
          <w:t xml:space="preserve">, </w:t>
        </w:r>
        <w:proofErr w:type="spellStart"/>
        <w:r>
          <w:t>normalmente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jogos</w:t>
        </w:r>
        <w:proofErr w:type="spellEnd"/>
        <w:r>
          <w:t xml:space="preserve"> RTS é a </w:t>
        </w:r>
        <w:proofErr w:type="spellStart"/>
        <w:r>
          <w:t>tecla</w:t>
        </w:r>
        <w:proofErr w:type="spellEnd"/>
        <w:r>
          <w:t xml:space="preserve"> "A".</w:t>
        </w:r>
      </w:ins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14" w:author="LEONARDO DANTAS GOMES DE LIRA" w:date="2020-06-28T14:41:00Z"/>
        </w:rPr>
      </w:pPr>
      <w:proofErr w:type="spellStart"/>
      <w:ins w:id="715" w:author="LEONARDO DANTAS GOMES DE LIRA" w:date="2020-06-28T14:41:00Z">
        <w:r>
          <w:t>Não</w:t>
        </w:r>
        <w:proofErr w:type="spellEnd"/>
        <w:r>
          <w:t xml:space="preserve"> </w:t>
        </w:r>
        <w:proofErr w:type="spellStart"/>
        <w:r>
          <w:t>ter</w:t>
        </w:r>
        <w:proofErr w:type="spellEnd"/>
        <w:r>
          <w:t xml:space="preserve"> um </w:t>
        </w:r>
        <w:proofErr w:type="spellStart"/>
        <w:r>
          <w:t>botão</w:t>
        </w:r>
        <w:proofErr w:type="spellEnd"/>
        <w:r>
          <w:t xml:space="preserve">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escolher</w:t>
        </w:r>
        <w:proofErr w:type="spellEnd"/>
        <w:r>
          <w:t xml:space="preserve"> </w:t>
        </w:r>
        <w:proofErr w:type="spellStart"/>
        <w:r>
          <w:t>separadamente</w:t>
        </w:r>
        <w:proofErr w:type="spellEnd"/>
        <w:r>
          <w:t xml:space="preserve"> as </w:t>
        </w:r>
        <w:proofErr w:type="spellStart"/>
        <w:r>
          <w:t>tropas</w:t>
        </w:r>
        <w:proofErr w:type="spellEnd"/>
        <w:r>
          <w:t xml:space="preserve">,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informa</w:t>
        </w:r>
        <w:proofErr w:type="spellEnd"/>
        <w:r>
          <w:t xml:space="preserve"> o </w:t>
        </w:r>
        <w:proofErr w:type="spellStart"/>
        <w:r>
          <w:t>dano</w:t>
        </w:r>
        <w:proofErr w:type="spellEnd"/>
        <w:r>
          <w:t xml:space="preserve"> dos </w:t>
        </w:r>
        <w:proofErr w:type="spellStart"/>
        <w:r>
          <w:t>inimigos</w:t>
        </w:r>
        <w:proofErr w:type="spellEnd"/>
      </w:ins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16" w:author="LEONARDO DANTAS GOMES DE LIRA" w:date="2020-06-28T14:41:00Z"/>
        </w:rPr>
      </w:pPr>
      <w:ins w:id="717" w:author="LEONARDO DANTAS GOMES DE LIRA" w:date="2020-06-28T14:41:00Z">
        <w:r>
          <w:t xml:space="preserve">NÃO POSSUEM TUTORIAL, PRECISA DE TUTORIAL; </w:t>
        </w:r>
        <w:proofErr w:type="spellStart"/>
        <w:r>
          <w:t>Arrumem</w:t>
        </w:r>
        <w:proofErr w:type="spellEnd"/>
        <w:r>
          <w:t xml:space="preserve"> o </w:t>
        </w:r>
        <w:proofErr w:type="spellStart"/>
        <w:r>
          <w:t>som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jogo</w:t>
        </w:r>
        <w:proofErr w:type="spellEnd"/>
        <w:r>
          <w:t xml:space="preserve">, e </w:t>
        </w:r>
        <w:proofErr w:type="spellStart"/>
        <w:r>
          <w:t>adicionem</w:t>
        </w:r>
        <w:proofErr w:type="spellEnd"/>
        <w:r>
          <w:t xml:space="preserve"> sons </w:t>
        </w:r>
        <w:proofErr w:type="spellStart"/>
        <w:r>
          <w:t>às</w:t>
        </w:r>
        <w:proofErr w:type="spellEnd"/>
        <w:r>
          <w:t xml:space="preserve"> </w:t>
        </w:r>
        <w:proofErr w:type="spellStart"/>
        <w:r>
          <w:t>ações</w:t>
        </w:r>
        <w:proofErr w:type="spellEnd"/>
        <w:r>
          <w:t xml:space="preserve"> dos </w:t>
        </w:r>
        <w:proofErr w:type="spellStart"/>
        <w:r>
          <w:t>robôs</w:t>
        </w:r>
        <w:proofErr w:type="spellEnd"/>
        <w:r>
          <w:t>/</w:t>
        </w:r>
        <w:proofErr w:type="spellStart"/>
        <w:r>
          <w:t>magos</w:t>
        </w:r>
        <w:proofErr w:type="spellEnd"/>
        <w:r>
          <w:t>, etc.</w:t>
        </w:r>
      </w:ins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18" w:author="LEONARDO DANTAS GOMES DE LIRA" w:date="2020-06-28T14:41:00Z"/>
        </w:rPr>
      </w:pPr>
      <w:proofErr w:type="spellStart"/>
      <w:ins w:id="719" w:author="LEONARDO DANTAS GOMES DE LIRA" w:date="2020-06-28T14:41:00Z">
        <w:r>
          <w:t>Muito</w:t>
        </w:r>
        <w:proofErr w:type="spellEnd"/>
        <w:r>
          <w:t xml:space="preserve"> </w:t>
        </w:r>
        <w:proofErr w:type="spellStart"/>
        <w:r>
          <w:t>fácil</w:t>
        </w:r>
        <w:proofErr w:type="spellEnd"/>
        <w:r>
          <w:t xml:space="preserve">, a </w:t>
        </w:r>
        <w:proofErr w:type="spellStart"/>
        <w:r>
          <w:t>cadencia</w:t>
        </w:r>
        <w:proofErr w:type="spellEnd"/>
        <w:r>
          <w:t xml:space="preserve"> de </w:t>
        </w:r>
        <w:proofErr w:type="spellStart"/>
        <w:r>
          <w:t>disparos</w:t>
        </w:r>
        <w:proofErr w:type="spellEnd"/>
        <w:r>
          <w:t xml:space="preserve"> dos soldados </w:t>
        </w:r>
        <w:proofErr w:type="spellStart"/>
        <w:r>
          <w:t>esta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alta.</w:t>
        </w:r>
        <w:proofErr w:type="spellEnd"/>
        <w:r>
          <w:t xml:space="preserve"> Se </w:t>
        </w:r>
        <w:proofErr w:type="spellStart"/>
        <w:r>
          <w:t>muitos</w:t>
        </w:r>
        <w:proofErr w:type="spellEnd"/>
        <w:r>
          <w:t xml:space="preserve"> </w:t>
        </w:r>
        <w:proofErr w:type="spellStart"/>
        <w:r>
          <w:t>operários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mandados</w:t>
        </w:r>
        <w:proofErr w:type="spellEnd"/>
        <w:r>
          <w:t xml:space="preserve"> para a </w:t>
        </w:r>
        <w:proofErr w:type="spellStart"/>
        <w:r>
          <w:t>mesma</w:t>
        </w:r>
        <w:proofErr w:type="spellEnd"/>
        <w:r>
          <w:t xml:space="preserve"> </w:t>
        </w:r>
        <w:proofErr w:type="spellStart"/>
        <w:r>
          <w:t>função</w:t>
        </w:r>
        <w:proofErr w:type="spellEnd"/>
        <w:r>
          <w:t xml:space="preserve"> um deles </w:t>
        </w:r>
        <w:proofErr w:type="spellStart"/>
        <w:r>
          <w:t>pode</w:t>
        </w:r>
        <w:proofErr w:type="spellEnd"/>
        <w:r>
          <w:t xml:space="preserve"> </w:t>
        </w:r>
        <w:proofErr w:type="spellStart"/>
        <w:r>
          <w:t>acabar</w:t>
        </w:r>
        <w:proofErr w:type="spellEnd"/>
        <w:r>
          <w:t xml:space="preserve"> </w:t>
        </w:r>
        <w:proofErr w:type="spellStart"/>
        <w:r>
          <w:t>travando</w:t>
        </w:r>
        <w:proofErr w:type="spellEnd"/>
        <w:r>
          <w:t xml:space="preserve"> de forma que </w:t>
        </w:r>
        <w:proofErr w:type="spellStart"/>
        <w:r>
          <w:t>nunca</w:t>
        </w:r>
        <w:proofErr w:type="spellEnd"/>
        <w:r>
          <w:t xml:space="preserve"> </w:t>
        </w:r>
        <w:proofErr w:type="spellStart"/>
        <w:r>
          <w:t>inicia</w:t>
        </w:r>
        <w:proofErr w:type="spellEnd"/>
        <w:r>
          <w:t xml:space="preserve"> </w:t>
        </w:r>
        <w:proofErr w:type="spellStart"/>
        <w:r>
          <w:t>nenhuma</w:t>
        </w:r>
        <w:proofErr w:type="spellEnd"/>
        <w:r>
          <w:t xml:space="preserve"> coleta.</w:t>
        </w:r>
      </w:ins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20" w:author="LEONARDO DANTAS GOMES DE LIRA" w:date="2020-06-28T14:41:00Z"/>
        </w:rPr>
      </w:pPr>
      <w:proofErr w:type="spellStart"/>
      <w:ins w:id="721" w:author="LEONARDO DANTAS GOMES DE LIRA" w:date="2020-06-28T14:41:00Z">
        <w:r>
          <w:lastRenderedPageBreak/>
          <w:t>Rolagem</w:t>
        </w:r>
        <w:proofErr w:type="spellEnd"/>
        <w:r>
          <w:t xml:space="preserve"> e </w:t>
        </w:r>
        <w:proofErr w:type="spellStart"/>
        <w:r>
          <w:t>movimentação</w:t>
        </w:r>
        <w:proofErr w:type="spellEnd"/>
        <w:r>
          <w:t xml:space="preserve"> de </w:t>
        </w:r>
        <w:proofErr w:type="spellStart"/>
        <w:r>
          <w:t>câmera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lenta</w:t>
        </w:r>
        <w:proofErr w:type="spellEnd"/>
        <w:r>
          <w:t xml:space="preserve">.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confusão</w:t>
        </w:r>
        <w:proofErr w:type="spellEnd"/>
        <w:r>
          <w:t xml:space="preserve"> de </w:t>
        </w:r>
        <w:proofErr w:type="spellStart"/>
        <w:r>
          <w:t>quem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operários</w:t>
        </w:r>
        <w:proofErr w:type="spellEnd"/>
        <w:r>
          <w:t xml:space="preserve"> e </w:t>
        </w:r>
        <w:proofErr w:type="spellStart"/>
        <w:r>
          <w:t>quem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atiradores</w:t>
        </w:r>
        <w:proofErr w:type="spellEnd"/>
        <w:r>
          <w:t xml:space="preserve"> no </w:t>
        </w:r>
        <w:proofErr w:type="spellStart"/>
        <w:r>
          <w:t>início</w:t>
        </w:r>
        <w:proofErr w:type="spellEnd"/>
        <w:r>
          <w:t xml:space="preserve">. </w:t>
        </w:r>
        <w:proofErr w:type="spellStart"/>
        <w:r>
          <w:t>Algumas</w:t>
        </w:r>
        <w:proofErr w:type="spellEnd"/>
        <w:r>
          <w:t xml:space="preserve"> </w:t>
        </w:r>
        <w:proofErr w:type="spellStart"/>
        <w:r>
          <w:t>árvores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estão</w:t>
        </w:r>
        <w:proofErr w:type="spellEnd"/>
        <w:r>
          <w:t xml:space="preserve"> </w:t>
        </w:r>
        <w:proofErr w:type="spellStart"/>
        <w:r>
          <w:t>disponíveis</w:t>
        </w:r>
        <w:proofErr w:type="spellEnd"/>
        <w:r>
          <w:t xml:space="preserve"> para coleta. </w:t>
        </w:r>
        <w:proofErr w:type="spellStart"/>
        <w:r>
          <w:t>Ausência</w:t>
        </w:r>
        <w:proofErr w:type="spellEnd"/>
        <w:r>
          <w:t xml:space="preserve"> de </w:t>
        </w:r>
        <w:proofErr w:type="spellStart"/>
        <w:r>
          <w:t>efeitos</w:t>
        </w:r>
        <w:proofErr w:type="spellEnd"/>
        <w:r>
          <w:t xml:space="preserve"> </w:t>
        </w:r>
        <w:proofErr w:type="spellStart"/>
        <w:r>
          <w:t>sonoros</w:t>
        </w:r>
        <w:proofErr w:type="spellEnd"/>
        <w:r>
          <w:t>.</w:t>
        </w:r>
      </w:ins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22" w:author="LEONARDO DANTAS GOMES DE LIRA" w:date="2020-06-28T14:41:00Z"/>
        </w:rPr>
      </w:pPr>
      <w:ins w:id="723" w:author="LEONARDO DANTAS GOMES DE LIRA" w:date="2020-06-28T14:41:00Z">
        <w:r>
          <w:t xml:space="preserve">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é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intuitivo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questão</w:t>
        </w:r>
        <w:proofErr w:type="spellEnd"/>
        <w:r>
          <w:t xml:space="preserve"> de mandar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carinhas</w:t>
        </w:r>
        <w:proofErr w:type="spellEnd"/>
        <w:r>
          <w:t xml:space="preserve"> </w:t>
        </w:r>
        <w:proofErr w:type="spellStart"/>
        <w:r>
          <w:t>fazer</w:t>
        </w:r>
        <w:proofErr w:type="spellEnd"/>
        <w:r>
          <w:t xml:space="preserve"> </w:t>
        </w:r>
        <w:proofErr w:type="spellStart"/>
        <w:r>
          <w:t>tal</w:t>
        </w:r>
        <w:proofErr w:type="spellEnd"/>
        <w:r>
          <w:t xml:space="preserve"> </w:t>
        </w:r>
        <w:proofErr w:type="spellStart"/>
        <w:r>
          <w:t>coisa</w:t>
        </w:r>
        <w:proofErr w:type="spellEnd"/>
        <w:r>
          <w:t xml:space="preserve">. E </w:t>
        </w:r>
        <w:proofErr w:type="gramStart"/>
        <w:r>
          <w:t>a</w:t>
        </w:r>
        <w:proofErr w:type="gramEnd"/>
        <w:r>
          <w:t xml:space="preserve"> </w:t>
        </w:r>
        <w:proofErr w:type="spellStart"/>
        <w:r>
          <w:t>aparência</w:t>
        </w:r>
        <w:proofErr w:type="spellEnd"/>
        <w:r>
          <w:t xml:space="preserve"> entre o soldado e o </w:t>
        </w:r>
        <w:proofErr w:type="spellStart"/>
        <w:r>
          <w:t>operário</w:t>
        </w:r>
        <w:proofErr w:type="spellEnd"/>
        <w:r>
          <w:t xml:space="preserve"> é </w:t>
        </w:r>
        <w:proofErr w:type="spellStart"/>
        <w:r>
          <w:t>muito</w:t>
        </w:r>
        <w:proofErr w:type="spellEnd"/>
        <w:r>
          <w:t xml:space="preserve"> similar e </w:t>
        </w:r>
        <w:proofErr w:type="spellStart"/>
        <w:r>
          <w:t>confunde</w:t>
        </w:r>
        <w:proofErr w:type="spellEnd"/>
        <w:r>
          <w:t xml:space="preserve"> </w:t>
        </w:r>
        <w:proofErr w:type="spellStart"/>
        <w:r>
          <w:t>vc</w:t>
        </w:r>
        <w:proofErr w:type="spellEnd"/>
        <w:r>
          <w:t xml:space="preserve"> saber qual </w:t>
        </w:r>
        <w:proofErr w:type="spellStart"/>
        <w:r>
          <w:t>você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selecionando</w:t>
        </w:r>
        <w:proofErr w:type="spellEnd"/>
        <w:r>
          <w:t xml:space="preserve">. </w:t>
        </w:r>
      </w:ins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24" w:author="LEONARDO DANTAS GOMES DE LIRA" w:date="2020-06-28T14:41:00Z"/>
        </w:rPr>
      </w:pPr>
      <w:proofErr w:type="spellStart"/>
      <w:ins w:id="725" w:author="LEONARDO DANTAS GOMES DE LIRA" w:date="2020-06-28T14:41:00Z">
        <w:r>
          <w:t>Pra</w:t>
        </w:r>
        <w:proofErr w:type="spellEnd"/>
        <w:r>
          <w:t xml:space="preserve"> </w:t>
        </w:r>
        <w:proofErr w:type="spellStart"/>
        <w:r>
          <w:t>mim</w:t>
        </w:r>
        <w:proofErr w:type="spellEnd"/>
        <w:r>
          <w:t xml:space="preserve"> o </w:t>
        </w:r>
        <w:proofErr w:type="spellStart"/>
        <w:r>
          <w:t>ponto</w:t>
        </w:r>
        <w:proofErr w:type="spellEnd"/>
        <w:r>
          <w:t xml:space="preserve"> </w:t>
        </w:r>
        <w:proofErr w:type="spellStart"/>
        <w:r>
          <w:t>fraco</w:t>
        </w:r>
        <w:proofErr w:type="spellEnd"/>
        <w:r>
          <w:t xml:space="preserve"> é a </w:t>
        </w:r>
        <w:proofErr w:type="spellStart"/>
        <w:r>
          <w:t>duração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. </w:t>
        </w:r>
        <w:proofErr w:type="spellStart"/>
        <w:r>
          <w:t>Jogos</w:t>
        </w:r>
        <w:proofErr w:type="spellEnd"/>
        <w:r>
          <w:t xml:space="preserve"> de </w:t>
        </w:r>
        <w:proofErr w:type="spellStart"/>
        <w:r>
          <w:t>estratégia</w:t>
        </w:r>
        <w:proofErr w:type="spellEnd"/>
        <w:r>
          <w:t xml:space="preserve"> </w:t>
        </w:r>
        <w:proofErr w:type="spellStart"/>
        <w:r>
          <w:t>costumam</w:t>
        </w:r>
        <w:proofErr w:type="spellEnd"/>
        <w:r>
          <w:t xml:space="preserve"> </w:t>
        </w:r>
        <w:proofErr w:type="spellStart"/>
        <w:r>
          <w:t>ter</w:t>
        </w:r>
        <w:proofErr w:type="spellEnd"/>
        <w:r>
          <w:t xml:space="preserve"> </w:t>
        </w:r>
        <w:proofErr w:type="spellStart"/>
        <w:r>
          <w:t>partidas</w:t>
        </w:r>
        <w:proofErr w:type="spellEnd"/>
        <w:r>
          <w:t xml:space="preserve"> </w:t>
        </w:r>
        <w:proofErr w:type="spellStart"/>
        <w:r>
          <w:t>prolongadas</w:t>
        </w:r>
        <w:proofErr w:type="spellEnd"/>
        <w:r>
          <w:t xml:space="preserve"> e com </w:t>
        </w:r>
        <w:proofErr w:type="spellStart"/>
        <w:r>
          <w:t>mais</w:t>
        </w:r>
        <w:proofErr w:type="spellEnd"/>
        <w:r>
          <w:t xml:space="preserve"> de </w:t>
        </w:r>
        <w:proofErr w:type="spellStart"/>
        <w:r>
          <w:t>uma</w:t>
        </w:r>
        <w:proofErr w:type="spellEnd"/>
        <w:r>
          <w:t xml:space="preserve"> '</w:t>
        </w:r>
        <w:proofErr w:type="spellStart"/>
        <w:r>
          <w:t>nação</w:t>
        </w:r>
        <w:proofErr w:type="spellEnd"/>
        <w:r>
          <w:t xml:space="preserve">'. </w:t>
        </w:r>
      </w:ins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26" w:author="LEONARDO DANTAS GOMES DE LIRA" w:date="2020-06-28T14:41:00Z"/>
        </w:rPr>
      </w:pPr>
      <w:proofErr w:type="spellStart"/>
      <w:ins w:id="727" w:author="LEONARDO DANTAS GOMES DE LIRA" w:date="2020-06-28T14:41:00Z">
        <w:r>
          <w:t>Melhor</w:t>
        </w:r>
        <w:proofErr w:type="spellEnd"/>
        <w:r>
          <w:t xml:space="preserve"> </w:t>
        </w:r>
        <w:proofErr w:type="spellStart"/>
        <w:r>
          <w:t>elaboração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dificuldade</w:t>
        </w:r>
        <w:proofErr w:type="spellEnd"/>
        <w:r>
          <w:t xml:space="preserve"> no level</w:t>
        </w:r>
      </w:ins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28" w:author="LEONARDO DANTAS GOMES DE LIRA" w:date="2020-06-28T14:41:00Z"/>
        </w:rPr>
      </w:pPr>
      <w:proofErr w:type="spellStart"/>
      <w:ins w:id="729" w:author="LEONARDO DANTAS GOMES DE LIRA" w:date="2020-06-28T14:41:00Z">
        <w:r>
          <w:t>Não</w:t>
        </w:r>
        <w:proofErr w:type="spellEnd"/>
        <w:r>
          <w:t xml:space="preserve"> </w:t>
        </w:r>
        <w:proofErr w:type="spellStart"/>
        <w:r>
          <w:t>há</w:t>
        </w:r>
        <w:proofErr w:type="spellEnd"/>
      </w:ins>
    </w:p>
    <w:p w14:paraId="0DB13597" w14:textId="77777777" w:rsidR="00980398" w:rsidRDefault="00980398" w:rsidP="00980398">
      <w:pPr>
        <w:pStyle w:val="Corpodetexto"/>
        <w:ind w:firstLine="709"/>
        <w:rPr>
          <w:ins w:id="730" w:author="LEONARDO DANTAS GOMES DE LIRA" w:date="2020-06-28T14:41:00Z"/>
        </w:rPr>
      </w:pPr>
      <w:ins w:id="731" w:author="LEONARDO DANTAS GOMES DE LIRA" w:date="2020-06-28T14:41:00Z">
        <w:r>
          <w:t>A Figura 3 apresenta uma nuvem de palavras resumindo os comentários dos pontos fracos do jogo avaliado.</w:t>
        </w:r>
      </w:ins>
    </w:p>
    <w:p w14:paraId="62619674" w14:textId="77777777" w:rsidR="00980398" w:rsidRDefault="00980398" w:rsidP="00980398">
      <w:pPr>
        <w:rPr>
          <w:ins w:id="732" w:author="LEONARDO DANTAS GOMES DE LIRA" w:date="2020-06-28T14:41:00Z"/>
        </w:rPr>
      </w:pPr>
    </w:p>
    <w:p w14:paraId="54D5CD9C" w14:textId="77777777" w:rsidR="00980398" w:rsidRDefault="00980398" w:rsidP="00980398">
      <w:pPr>
        <w:pStyle w:val="Legenda"/>
        <w:rPr>
          <w:ins w:id="733" w:author="LEONARDO DANTAS GOMES DE LIRA" w:date="2020-06-28T14:41:00Z"/>
        </w:rPr>
      </w:pPr>
      <w:ins w:id="734" w:author="LEONARDO DANTAS GOMES DE LIRA" w:date="2020-06-28T14:41:00Z">
        <w:r>
          <w:t>Figura 3. Resumo dos pontos fracos em formato de nuvem de palavras.</w:t>
        </w:r>
      </w:ins>
    </w:p>
    <w:p w14:paraId="293DC1F9" w14:textId="31378F0C" w:rsidR="00980398" w:rsidRDefault="00980398" w:rsidP="00980398">
      <w:pPr>
        <w:jc w:val="center"/>
        <w:rPr>
          <w:ins w:id="735" w:author="LEONARDO DANTAS GOMES DE LIRA" w:date="2020-06-28T14:41:00Z"/>
        </w:rPr>
      </w:pPr>
      <w:ins w:id="736" w:author="LEONARDO DANTAS GOMES DE LIRA" w:date="2020-06-28T14:41:00Z">
        <w:r>
          <w:rPr>
            <w:noProof/>
          </w:rPr>
          <w:drawing>
            <wp:inline distT="0" distB="0" distL="0" distR="0" wp14:anchorId="4C6BEEB8" wp14:editId="3D4F95EE">
              <wp:extent cx="3238500" cy="1727200"/>
              <wp:effectExtent l="0" t="0" r="0" b="6350"/>
              <wp:docPr id="9" name="Imagem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38500" cy="172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147414D" w14:textId="77777777" w:rsidR="00980398" w:rsidRDefault="00980398" w:rsidP="00980398">
      <w:pPr>
        <w:pStyle w:val="Legenda"/>
        <w:rPr>
          <w:ins w:id="737" w:author="LEONARDO DANTAS GOMES DE LIRA" w:date="2020-06-28T14:41:00Z"/>
        </w:rPr>
      </w:pPr>
      <w:ins w:id="738" w:author="LEONARDO DANTAS GOMES DE LIRA" w:date="2020-06-28T14:41:00Z">
        <w:r>
          <w:t>Fonte: autoria própria (2020).</w:t>
        </w:r>
      </w:ins>
    </w:p>
    <w:p w14:paraId="65A10AA0" w14:textId="77777777" w:rsidR="00980398" w:rsidRDefault="00980398" w:rsidP="00980398">
      <w:pPr>
        <w:pStyle w:val="Corpodetexto"/>
        <w:ind w:firstLine="709"/>
        <w:rPr>
          <w:ins w:id="739" w:author="LEONARDO DANTAS GOMES DE LIRA" w:date="2020-06-28T14:41:00Z"/>
        </w:rPr>
      </w:pPr>
      <w:ins w:id="740" w:author="LEONARDO DANTAS GOMES DE LIRA" w:date="2020-06-28T14:41:00Z">
        <w:r>
          <w:t>Para concluir a análise do questionário, foi identificada qual a dificuldade que o jogo apresentou para os participantes. A Figura 4 apresenta o percentual de dificuldade do jogo: 12.0% (</w:t>
        </w:r>
        <w:proofErr w:type="spellStart"/>
        <w:r>
          <w:t>Díficil</w:t>
        </w:r>
        <w:proofErr w:type="spellEnd"/>
        <w:r>
          <w:t>), 16.0% (Fácil), 36.0% (Muito fácil) e 36.0% (Normal).</w:t>
        </w:r>
      </w:ins>
    </w:p>
    <w:p w14:paraId="6E218C4A" w14:textId="77777777" w:rsidR="00980398" w:rsidRDefault="00980398" w:rsidP="00980398">
      <w:pPr>
        <w:rPr>
          <w:ins w:id="741" w:author="LEONARDO DANTAS GOMES DE LIRA" w:date="2020-06-28T14:41:00Z"/>
        </w:rPr>
      </w:pPr>
    </w:p>
    <w:p w14:paraId="180FEFDE" w14:textId="77777777" w:rsidR="00980398" w:rsidRDefault="00980398" w:rsidP="00980398">
      <w:pPr>
        <w:pStyle w:val="Legenda"/>
        <w:rPr>
          <w:ins w:id="742" w:author="LEONARDO DANTAS GOMES DE LIRA" w:date="2020-06-28T14:41:00Z"/>
        </w:rPr>
      </w:pPr>
      <w:ins w:id="743" w:author="LEONARDO DANTAS GOMES DE LIRA" w:date="2020-06-28T14:41:00Z">
        <w:r>
          <w:t>Figura 4. Gráfico do percentual de dificuldade do jogo por participantes.</w:t>
        </w:r>
      </w:ins>
    </w:p>
    <w:p w14:paraId="3671CA3A" w14:textId="282C72A6" w:rsidR="00980398" w:rsidRDefault="00980398" w:rsidP="00980398">
      <w:pPr>
        <w:jc w:val="center"/>
        <w:rPr>
          <w:ins w:id="744" w:author="LEONARDO DANTAS GOMES DE LIRA" w:date="2020-06-28T14:41:00Z"/>
        </w:rPr>
      </w:pPr>
      <w:ins w:id="745" w:author="LEONARDO DANTAS GOMES DE LIRA" w:date="2020-06-28T14:41:00Z">
        <w:r>
          <w:rPr>
            <w:noProof/>
          </w:rPr>
          <w:drawing>
            <wp:inline distT="0" distB="0" distL="0" distR="0" wp14:anchorId="63B1DCE9" wp14:editId="60188829">
              <wp:extent cx="2876550" cy="2146300"/>
              <wp:effectExtent l="0" t="0" r="0" b="6350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76550" cy="2146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667DDD9" w14:textId="77777777" w:rsidR="00980398" w:rsidRDefault="00980398" w:rsidP="00980398">
      <w:pPr>
        <w:pStyle w:val="Legenda"/>
        <w:rPr>
          <w:ins w:id="746" w:author="LEONARDO DANTAS GOMES DE LIRA" w:date="2020-06-28T14:41:00Z"/>
        </w:rPr>
      </w:pPr>
      <w:ins w:id="747" w:author="LEONARDO DANTAS GOMES DE LIRA" w:date="2020-06-28T14:41:00Z">
        <w:r>
          <w:lastRenderedPageBreak/>
          <w:t>Fonte: autoria própria (2020).</w:t>
        </w:r>
      </w:ins>
    </w:p>
    <w:p w14:paraId="19B6B250" w14:textId="77777777" w:rsidR="00980398" w:rsidRDefault="00980398" w:rsidP="00980398">
      <w:pPr>
        <w:pStyle w:val="Corpodetexto"/>
        <w:ind w:firstLine="709"/>
        <w:rPr>
          <w:ins w:id="748" w:author="LEONARDO DANTAS GOMES DE LIRA" w:date="2020-06-28T14:41:00Z"/>
        </w:rPr>
      </w:pPr>
      <w:ins w:id="749" w:author="LEONARDO DANTAS GOMES DE LIRA" w:date="2020-06-28T14:41:00Z">
        <w:r>
          <w:t xml:space="preserve">Para concluir, são descritos os comentários gerais dos participantes (resposta copiada na </w:t>
        </w:r>
        <w:proofErr w:type="spellStart"/>
        <w:r>
          <w:t>íntregra</w:t>
        </w:r>
        <w:proofErr w:type="spellEnd"/>
        <w:r>
          <w:t>):</w:t>
        </w:r>
      </w:ins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50" w:author="LEONARDO DANTAS GOMES DE LIRA" w:date="2020-06-28T14:41:00Z"/>
        </w:rPr>
      </w:pPr>
      <w:ins w:id="751" w:author="LEONARDO DANTAS GOMES DE LIRA" w:date="2020-06-28T14:41:00Z">
        <w:r>
          <w:t>nan</w:t>
        </w:r>
      </w:ins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52" w:author="LEONARDO DANTAS GOMES DE LIRA" w:date="2020-06-28T14:41:00Z"/>
        </w:rPr>
      </w:pPr>
      <w:proofErr w:type="spellStart"/>
      <w:ins w:id="753" w:author="LEONARDO DANTAS GOMES DE LIRA" w:date="2020-06-28T14:41:00Z">
        <w:r>
          <w:t>Seria</w:t>
        </w:r>
        <w:proofErr w:type="spellEnd"/>
        <w:r>
          <w:t xml:space="preserve"> </w:t>
        </w:r>
        <w:proofErr w:type="spellStart"/>
        <w:r>
          <w:t>interessante</w:t>
        </w:r>
        <w:proofErr w:type="spellEnd"/>
        <w:r>
          <w:t xml:space="preserve"> </w:t>
        </w:r>
        <w:proofErr w:type="spellStart"/>
        <w:r>
          <w:t>dar</w:t>
        </w:r>
        <w:proofErr w:type="spellEnd"/>
        <w:r>
          <w:t xml:space="preserve"> um </w:t>
        </w:r>
        <w:proofErr w:type="spellStart"/>
        <w:r>
          <w:t>realce</w:t>
        </w:r>
        <w:proofErr w:type="spellEnd"/>
        <w:r>
          <w:t xml:space="preserve"> </w:t>
        </w:r>
        <w:proofErr w:type="spellStart"/>
        <w:r>
          <w:t>nos</w:t>
        </w:r>
        <w:proofErr w:type="spellEnd"/>
        <w:r>
          <w:t xml:space="preserve"> </w:t>
        </w:r>
        <w:proofErr w:type="spellStart"/>
        <w:r>
          <w:t>personagens</w:t>
        </w:r>
        <w:proofErr w:type="spellEnd"/>
        <w:r>
          <w:t xml:space="preserve"> e </w:t>
        </w:r>
        <w:proofErr w:type="spellStart"/>
        <w:r>
          <w:t>nos</w:t>
        </w:r>
        <w:proofErr w:type="spellEnd"/>
        <w:r>
          <w:t xml:space="preserve"> </w:t>
        </w:r>
        <w:proofErr w:type="spellStart"/>
        <w:r>
          <w:t>objetos</w:t>
        </w:r>
        <w:proofErr w:type="spellEnd"/>
        <w:r>
          <w:t xml:space="preserve"> do </w:t>
        </w:r>
        <w:proofErr w:type="spellStart"/>
        <w:r>
          <w:t>cenário</w:t>
        </w:r>
        <w:proofErr w:type="spellEnd"/>
        <w:r>
          <w:t xml:space="preserve"> com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quais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possível</w:t>
        </w:r>
        <w:proofErr w:type="spellEnd"/>
        <w:r>
          <w:t xml:space="preserve"> </w:t>
        </w:r>
        <w:proofErr w:type="spellStart"/>
        <w:r>
          <w:t>interagir</w:t>
        </w:r>
        <w:proofErr w:type="spellEnd"/>
        <w:r>
          <w:t xml:space="preserve">;; A </w:t>
        </w:r>
        <w:proofErr w:type="spellStart"/>
        <w:r>
          <w:t>movimentação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grupo</w:t>
        </w:r>
        <w:proofErr w:type="spellEnd"/>
        <w:r>
          <w:t xml:space="preserve"> (5+) dos </w:t>
        </w:r>
        <w:proofErr w:type="spellStart"/>
        <w:r>
          <w:t>personagens</w:t>
        </w:r>
        <w:proofErr w:type="spellEnd"/>
        <w:r>
          <w:t xml:space="preserve"> </w:t>
        </w:r>
        <w:proofErr w:type="spellStart"/>
        <w:r>
          <w:t>começa</w:t>
        </w:r>
        <w:proofErr w:type="spellEnd"/>
        <w:r>
          <w:t xml:space="preserve"> a </w:t>
        </w:r>
        <w:proofErr w:type="spellStart"/>
        <w:r>
          <w:t>apresentar</w:t>
        </w:r>
        <w:proofErr w:type="spellEnd"/>
        <w:r>
          <w:t xml:space="preserve"> </w:t>
        </w:r>
        <w:proofErr w:type="spellStart"/>
        <w:r>
          <w:t>alguns</w:t>
        </w:r>
        <w:proofErr w:type="spellEnd"/>
        <w:r>
          <w:t xml:space="preserve"> bug, </w:t>
        </w:r>
        <w:proofErr w:type="spellStart"/>
        <w:r>
          <w:t>lentidões</w:t>
        </w:r>
        <w:proofErr w:type="spellEnd"/>
        <w:r>
          <w:t xml:space="preserve">, e </w:t>
        </w:r>
        <w:proofErr w:type="spellStart"/>
        <w:r>
          <w:t>entraves</w:t>
        </w:r>
        <w:proofErr w:type="spellEnd"/>
        <w:r>
          <w:t xml:space="preserve"> com o </w:t>
        </w:r>
        <w:proofErr w:type="spellStart"/>
        <w:r>
          <w:t>próprio</w:t>
        </w:r>
        <w:proofErr w:type="spellEnd"/>
        <w:r>
          <w:t xml:space="preserve"> </w:t>
        </w:r>
        <w:proofErr w:type="spellStart"/>
        <w:r>
          <w:t>cenário</w:t>
        </w:r>
        <w:proofErr w:type="spellEnd"/>
        <w:r>
          <w:t xml:space="preserve">;; </w:t>
        </w:r>
        <w:proofErr w:type="spellStart"/>
        <w:r>
          <w:t>Notei</w:t>
        </w:r>
        <w:proofErr w:type="spellEnd"/>
        <w:r>
          <w:t xml:space="preserve"> </w:t>
        </w:r>
        <w:proofErr w:type="spellStart"/>
        <w:r>
          <w:t>também</w:t>
        </w:r>
        <w:proofErr w:type="spellEnd"/>
        <w:r>
          <w:t xml:space="preserve"> que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tiros</w:t>
        </w:r>
        <w:proofErr w:type="spellEnd"/>
        <w:r>
          <w:t xml:space="preserve"> de </w:t>
        </w:r>
        <w:proofErr w:type="spellStart"/>
        <w:r>
          <w:t>alguns</w:t>
        </w:r>
        <w:proofErr w:type="spellEnd"/>
        <w:r>
          <w:t xml:space="preserve"> </w:t>
        </w:r>
        <w:proofErr w:type="spellStart"/>
        <w:r>
          <w:t>personagens</w:t>
        </w:r>
        <w:proofErr w:type="spellEnd"/>
        <w:r>
          <w:t xml:space="preserve"> </w:t>
        </w:r>
        <w:proofErr w:type="spellStart"/>
        <w:r>
          <w:t>ficam</w:t>
        </w:r>
        <w:proofErr w:type="spellEnd"/>
        <w:r>
          <w:t xml:space="preserve"> "</w:t>
        </w:r>
        <w:proofErr w:type="spellStart"/>
        <w:r>
          <w:t>rodando</w:t>
        </w:r>
        <w:proofErr w:type="spellEnd"/>
        <w:r>
          <w:t xml:space="preserve">" no </w:t>
        </w:r>
        <w:proofErr w:type="spellStart"/>
        <w:r>
          <w:t>mapa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alguns</w:t>
        </w:r>
        <w:proofErr w:type="spellEnd"/>
        <w:r>
          <w:t xml:space="preserve"> </w:t>
        </w:r>
        <w:proofErr w:type="spellStart"/>
        <w:r>
          <w:t>momentos</w:t>
        </w:r>
        <w:proofErr w:type="spellEnd"/>
        <w:r>
          <w:t xml:space="preserve"> (</w:t>
        </w:r>
        <w:proofErr w:type="spellStart"/>
        <w:r>
          <w:t>principalmente</w:t>
        </w:r>
        <w:proofErr w:type="spellEnd"/>
        <w:r>
          <w:t xml:space="preserve"> </w:t>
        </w:r>
        <w:proofErr w:type="spellStart"/>
        <w:r>
          <w:t>quando</w:t>
        </w:r>
        <w:proofErr w:type="spellEnd"/>
        <w:r>
          <w:t xml:space="preserve"> se contra um </w:t>
        </w:r>
        <w:proofErr w:type="spellStart"/>
        <w:r>
          <w:t>grupo</w:t>
        </w:r>
        <w:proofErr w:type="spellEnd"/>
        <w:r>
          <w:t xml:space="preserve"> de </w:t>
        </w:r>
        <w:proofErr w:type="spellStart"/>
        <w:r>
          <w:t>personagens</w:t>
        </w:r>
        <w:proofErr w:type="spellEnd"/>
        <w:r>
          <w:t xml:space="preserve">);; </w:t>
        </w:r>
        <w:proofErr w:type="spellStart"/>
        <w:r>
          <w:t>Seria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bacana</w:t>
        </w:r>
        <w:proofErr w:type="spellEnd"/>
        <w:r>
          <w:t xml:space="preserve"> </w:t>
        </w:r>
        <w:proofErr w:type="spellStart"/>
        <w:r>
          <w:t>também</w:t>
        </w:r>
        <w:proofErr w:type="spellEnd"/>
        <w:r>
          <w:t xml:space="preserve"> </w:t>
        </w:r>
        <w:proofErr w:type="spellStart"/>
        <w:r>
          <w:t>poder</w:t>
        </w:r>
        <w:proofErr w:type="spellEnd"/>
        <w:r>
          <w:t xml:space="preserve"> </w:t>
        </w:r>
        <w:proofErr w:type="spellStart"/>
        <w:r>
          <w:t>controlar</w:t>
        </w:r>
        <w:proofErr w:type="spellEnd"/>
        <w:r>
          <w:t xml:space="preserve"> o local de </w:t>
        </w:r>
        <w:proofErr w:type="spellStart"/>
        <w:r>
          <w:t>surgimento</w:t>
        </w:r>
        <w:proofErr w:type="spellEnd"/>
        <w:r>
          <w:t xml:space="preserve"> dos </w:t>
        </w:r>
        <w:proofErr w:type="spellStart"/>
        <w:r>
          <w:t>personagens</w:t>
        </w:r>
        <w:proofErr w:type="spellEnd"/>
        <w:r>
          <w:t xml:space="preserve">; E </w:t>
        </w:r>
        <w:proofErr w:type="spellStart"/>
        <w:r>
          <w:t>também</w:t>
        </w:r>
        <w:proofErr w:type="spellEnd"/>
        <w:r>
          <w:t xml:space="preserve"> que a "</w:t>
        </w:r>
        <w:proofErr w:type="spellStart"/>
        <w:r>
          <w:t>descarga</w:t>
        </w:r>
        <w:proofErr w:type="spellEnd"/>
        <w:r>
          <w:t xml:space="preserve">" de </w:t>
        </w:r>
        <w:proofErr w:type="spellStart"/>
        <w:r>
          <w:t>recursos</w:t>
        </w:r>
        <w:proofErr w:type="spellEnd"/>
        <w:r>
          <w:t xml:space="preserve"> dos </w:t>
        </w:r>
        <w:proofErr w:type="spellStart"/>
        <w:r>
          <w:t>coletores</w:t>
        </w:r>
        <w:proofErr w:type="spellEnd"/>
        <w:r>
          <w:t xml:space="preserve"> </w:t>
        </w:r>
        <w:proofErr w:type="spellStart"/>
        <w:r>
          <w:t>pudessem</w:t>
        </w:r>
        <w:proofErr w:type="spellEnd"/>
        <w:r>
          <w:t xml:space="preserve"> ser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todo</w:t>
        </w:r>
        <w:proofErr w:type="spellEnd"/>
        <w:r>
          <w:t xml:space="preserve"> o </w:t>
        </w:r>
        <w:proofErr w:type="spellStart"/>
        <w:r>
          <w:t>redor</w:t>
        </w:r>
        <w:proofErr w:type="spellEnd"/>
        <w:r>
          <w:t xml:space="preserve"> do </w:t>
        </w:r>
        <w:proofErr w:type="spellStart"/>
        <w:r>
          <w:t>castelo</w:t>
        </w:r>
        <w:proofErr w:type="spellEnd"/>
        <w:r>
          <w:t xml:space="preserve">. Ambas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recursos</w:t>
        </w:r>
        <w:proofErr w:type="spellEnd"/>
        <w:r>
          <w:t xml:space="preserve"> para </w:t>
        </w:r>
        <w:proofErr w:type="spellStart"/>
        <w:r>
          <w:t>melhorar</w:t>
        </w:r>
        <w:proofErr w:type="spellEnd"/>
        <w:r>
          <w:t xml:space="preserve"> o </w:t>
        </w:r>
        <w:proofErr w:type="spellStart"/>
        <w:r>
          <w:t>controle</w:t>
        </w:r>
        <w:proofErr w:type="spellEnd"/>
        <w:r>
          <w:t xml:space="preserve"> do </w:t>
        </w:r>
        <w:proofErr w:type="spellStart"/>
        <w:r>
          <w:t>personagem</w:t>
        </w:r>
        <w:proofErr w:type="spellEnd"/>
        <w:r>
          <w:t xml:space="preserve"> </w:t>
        </w:r>
        <w:proofErr w:type="spellStart"/>
        <w:r>
          <w:t>evitando</w:t>
        </w:r>
        <w:proofErr w:type="spellEnd"/>
        <w:r>
          <w:t xml:space="preserve"> </w:t>
        </w:r>
        <w:proofErr w:type="spellStart"/>
        <w:r>
          <w:t>ficar</w:t>
        </w:r>
        <w:proofErr w:type="spellEnd"/>
        <w:r>
          <w:t xml:space="preserve"> </w:t>
        </w:r>
        <w:proofErr w:type="spellStart"/>
        <w:r>
          <w:t>muitos</w:t>
        </w:r>
        <w:proofErr w:type="spellEnd"/>
        <w:r>
          <w:t xml:space="preserve"> </w:t>
        </w:r>
        <w:proofErr w:type="spellStart"/>
        <w:r>
          <w:t>personagens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fluxo</w:t>
        </w:r>
        <w:proofErr w:type="spellEnd"/>
        <w:r>
          <w:t xml:space="preserve"> num </w:t>
        </w:r>
        <w:proofErr w:type="spellStart"/>
        <w:r>
          <w:t>mesmo</w:t>
        </w:r>
        <w:proofErr w:type="spellEnd"/>
        <w:r>
          <w:t xml:space="preserve"> </w:t>
        </w:r>
        <w:proofErr w:type="spellStart"/>
        <w:r>
          <w:t>lugar</w:t>
        </w:r>
        <w:proofErr w:type="spellEnd"/>
        <w:r>
          <w:t xml:space="preserve"> o que </w:t>
        </w:r>
        <w:proofErr w:type="spellStart"/>
        <w:r>
          <w:t>dificulta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a </w:t>
        </w:r>
        <w:proofErr w:type="spellStart"/>
        <w:r>
          <w:t>seleção</w:t>
        </w:r>
        <w:proofErr w:type="spellEnd"/>
        <w:r>
          <w:t xml:space="preserve"> deles, </w:t>
        </w:r>
        <w:proofErr w:type="spellStart"/>
        <w:r>
          <w:t>principalmente</w:t>
        </w:r>
        <w:proofErr w:type="spellEnd"/>
        <w:r>
          <w:t xml:space="preserve">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quere</w:t>
        </w:r>
        <w:proofErr w:type="spellEnd"/>
        <w:r>
          <w:t xml:space="preserve"> </w:t>
        </w:r>
        <w:proofErr w:type="spellStart"/>
        <w:r>
          <w:t>separar</w:t>
        </w:r>
        <w:proofErr w:type="spellEnd"/>
        <w:r>
          <w:t xml:space="preserve"> </w:t>
        </w:r>
        <w:proofErr w:type="spellStart"/>
        <w:r>
          <w:t>unidades</w:t>
        </w:r>
        <w:proofErr w:type="spellEnd"/>
        <w:r>
          <w:t xml:space="preserve"> "</w:t>
        </w:r>
        <w:proofErr w:type="spellStart"/>
        <w:r>
          <w:t>militares</w:t>
        </w:r>
        <w:proofErr w:type="spellEnd"/>
        <w:r>
          <w:t xml:space="preserve">" de </w:t>
        </w:r>
        <w:proofErr w:type="spellStart"/>
        <w:r>
          <w:t>unidades</w:t>
        </w:r>
        <w:proofErr w:type="spellEnd"/>
        <w:r>
          <w:t xml:space="preserve"> "</w:t>
        </w:r>
        <w:proofErr w:type="spellStart"/>
        <w:r>
          <w:t>Coletoras</w:t>
        </w:r>
        <w:proofErr w:type="spellEnd"/>
        <w:r>
          <w:t xml:space="preserve">".; Extra: A </w:t>
        </w:r>
        <w:proofErr w:type="spellStart"/>
        <w:r>
          <w:t>dificuldade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pode</w:t>
        </w:r>
        <w:proofErr w:type="spellEnd"/>
        <w:r>
          <w:t xml:space="preserve"> ser </w:t>
        </w:r>
        <w:proofErr w:type="spellStart"/>
        <w:r>
          <w:t>aumentada</w:t>
        </w:r>
        <w:proofErr w:type="spellEnd"/>
        <w:r>
          <w:t xml:space="preserve"> ; ); ; </w:t>
        </w:r>
        <w:proofErr w:type="spellStart"/>
        <w:r>
          <w:t>Porém</w:t>
        </w:r>
        <w:proofErr w:type="spellEnd"/>
        <w:r>
          <w:t xml:space="preserve"> </w:t>
        </w:r>
        <w:proofErr w:type="spellStart"/>
        <w:r>
          <w:t>tirando</w:t>
        </w:r>
        <w:proofErr w:type="spellEnd"/>
        <w:r>
          <w:t xml:space="preserve"> </w:t>
        </w:r>
        <w:proofErr w:type="spellStart"/>
        <w:r>
          <w:t>esse</w:t>
        </w:r>
        <w:proofErr w:type="spellEnd"/>
        <w:r>
          <w:t xml:space="preserve"> </w:t>
        </w:r>
        <w:proofErr w:type="spellStart"/>
        <w:r>
          <w:t>tópicos</w:t>
        </w:r>
        <w:proofErr w:type="spellEnd"/>
        <w:r>
          <w:t xml:space="preserve">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esta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, com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jogabilidade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bacana</w:t>
        </w:r>
        <w:proofErr w:type="spellEnd"/>
        <w:r>
          <w:t xml:space="preserve"> e </w:t>
        </w:r>
        <w:proofErr w:type="spellStart"/>
        <w:r>
          <w:t>cativante</w:t>
        </w:r>
        <w:proofErr w:type="spellEnd"/>
        <w:r>
          <w:t xml:space="preserve"> e </w:t>
        </w:r>
        <w:proofErr w:type="spellStart"/>
        <w:r>
          <w:t>animações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feitas</w:t>
        </w:r>
        <w:proofErr w:type="spellEnd"/>
        <w:r>
          <w:t xml:space="preserve"> e </w:t>
        </w:r>
        <w:proofErr w:type="spellStart"/>
        <w:r>
          <w:t>condizentes</w:t>
        </w:r>
        <w:proofErr w:type="spellEnd"/>
        <w:r>
          <w:t xml:space="preserve"> com o </w:t>
        </w:r>
        <w:proofErr w:type="spellStart"/>
        <w:r>
          <w:t>estilo</w:t>
        </w:r>
        <w:proofErr w:type="spellEnd"/>
        <w:r>
          <w:t xml:space="preserve"> visual do </w:t>
        </w:r>
        <w:proofErr w:type="spellStart"/>
        <w:r>
          <w:t>jogo</w:t>
        </w:r>
        <w:proofErr w:type="spellEnd"/>
        <w:r>
          <w:t xml:space="preserve">.; ps. </w:t>
        </w:r>
        <w:proofErr w:type="spellStart"/>
        <w:r>
          <w:t>Podem</w:t>
        </w:r>
        <w:proofErr w:type="spellEnd"/>
        <w:r>
          <w:t xml:space="preserve"> mandar a </w:t>
        </w:r>
        <w:proofErr w:type="spellStart"/>
        <w:r>
          <w:t>próximas</w:t>
        </w:r>
        <w:proofErr w:type="spellEnd"/>
        <w:r>
          <w:t xml:space="preserve"> </w:t>
        </w:r>
        <w:proofErr w:type="spellStart"/>
        <w:r>
          <w:t>versões</w:t>
        </w:r>
        <w:proofErr w:type="spellEnd"/>
        <w:r>
          <w:t>.</w:t>
        </w:r>
      </w:ins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54" w:author="LEONARDO DANTAS GOMES DE LIRA" w:date="2020-06-28T14:41:00Z"/>
        </w:rPr>
      </w:pPr>
      <w:ins w:id="755" w:author="LEONARDO DANTAS GOMES DE LIRA" w:date="2020-06-28T14:41:00Z">
        <w:r>
          <w:t xml:space="preserve">O collider do </w:t>
        </w:r>
        <w:proofErr w:type="spellStart"/>
        <w:r>
          <w:t>castelo</w:t>
        </w:r>
        <w:proofErr w:type="spellEnd"/>
        <w:r>
          <w:t xml:space="preserve"> as </w:t>
        </w:r>
        <w:proofErr w:type="spellStart"/>
        <w:r>
          <w:t>vezes</w:t>
        </w:r>
        <w:proofErr w:type="spellEnd"/>
        <w:r>
          <w:t xml:space="preserve"> é um </w:t>
        </w:r>
        <w:proofErr w:type="spellStart"/>
        <w:r>
          <w:t>pouco</w:t>
        </w:r>
        <w:proofErr w:type="spellEnd"/>
        <w:r>
          <w:t xml:space="preserve"> irregular, </w:t>
        </w:r>
        <w:proofErr w:type="spellStart"/>
        <w:r>
          <w:t>só</w:t>
        </w:r>
        <w:proofErr w:type="spellEnd"/>
        <w:r>
          <w:t xml:space="preserve"> </w:t>
        </w:r>
        <w:proofErr w:type="spellStart"/>
        <w:r>
          <w:t>podendo</w:t>
        </w:r>
        <w:proofErr w:type="spellEnd"/>
        <w:r>
          <w:t xml:space="preserve"> </w:t>
        </w:r>
        <w:proofErr w:type="spellStart"/>
        <w:r>
          <w:t>selecioná</w:t>
        </w:r>
        <w:proofErr w:type="spellEnd"/>
        <w:r>
          <w:t xml:space="preserve">-lo </w:t>
        </w:r>
        <w:proofErr w:type="spellStart"/>
        <w:r>
          <w:t>clicando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sua</w:t>
        </w:r>
        <w:proofErr w:type="spellEnd"/>
        <w:r>
          <w:t xml:space="preserve"> base. ;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robos</w:t>
        </w:r>
        <w:proofErr w:type="spellEnd"/>
        <w:r>
          <w:t xml:space="preserve"> </w:t>
        </w:r>
        <w:proofErr w:type="spellStart"/>
        <w:r>
          <w:t>iniciais</w:t>
        </w:r>
        <w:proofErr w:type="spellEnd"/>
        <w:r>
          <w:t xml:space="preserve"> (</w:t>
        </w:r>
        <w:proofErr w:type="spellStart"/>
        <w:r>
          <w:t>coletor</w:t>
        </w:r>
        <w:proofErr w:type="spellEnd"/>
        <w:r>
          <w:t xml:space="preserve"> e soldado) </w:t>
        </w:r>
        <w:proofErr w:type="spellStart"/>
        <w:r>
          <w:t>são</w:t>
        </w:r>
        <w:proofErr w:type="spellEnd"/>
        <w:r>
          <w:t xml:space="preserve">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parecidos</w:t>
        </w:r>
        <w:proofErr w:type="spellEnd"/>
        <w:r>
          <w:t xml:space="preserve">, e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HUD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si</w:t>
        </w:r>
        <w:proofErr w:type="spellEnd"/>
        <w:r>
          <w:t xml:space="preserve">, </w:t>
        </w:r>
        <w:proofErr w:type="spellStart"/>
        <w:r>
          <w:t>tive</w:t>
        </w:r>
        <w:proofErr w:type="spellEnd"/>
        <w:r>
          <w:t xml:space="preserve"> um </w:t>
        </w:r>
        <w:proofErr w:type="spellStart"/>
        <w:r>
          <w:t>pouco</w:t>
        </w:r>
        <w:proofErr w:type="spellEnd"/>
        <w:r>
          <w:t xml:space="preserve"> de </w:t>
        </w:r>
        <w:proofErr w:type="spellStart"/>
        <w:r>
          <w:t>dificuldade</w:t>
        </w:r>
        <w:proofErr w:type="spellEnd"/>
        <w:r>
          <w:t xml:space="preserve"> de </w:t>
        </w:r>
        <w:proofErr w:type="spellStart"/>
        <w:r>
          <w:t>identificá</w:t>
        </w:r>
        <w:proofErr w:type="spellEnd"/>
        <w:r>
          <w:t xml:space="preserve">-los.; </w:t>
        </w:r>
        <w:proofErr w:type="spellStart"/>
        <w:r>
          <w:t>Dificuldade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fácil</w:t>
        </w:r>
        <w:proofErr w:type="spellEnd"/>
        <w:r>
          <w:t xml:space="preserve"> </w:t>
        </w:r>
        <w:proofErr w:type="spellStart"/>
        <w:r>
          <w:t>demais</w:t>
        </w:r>
        <w:proofErr w:type="spellEnd"/>
        <w:r>
          <w:t xml:space="preserve">, </w:t>
        </w:r>
        <w:proofErr w:type="spellStart"/>
        <w:r>
          <w:t>já</w:t>
        </w:r>
        <w:proofErr w:type="spellEnd"/>
        <w:r>
          <w:t xml:space="preserve"> que </w:t>
        </w:r>
        <w:proofErr w:type="spellStart"/>
        <w:r>
          <w:t>terminei</w:t>
        </w:r>
        <w:proofErr w:type="spellEnd"/>
        <w:r>
          <w:t xml:space="preserve"> as </w:t>
        </w:r>
        <w:proofErr w:type="spellStart"/>
        <w:r>
          <w:t>duas</w:t>
        </w:r>
        <w:proofErr w:type="spellEnd"/>
        <w:r>
          <w:t xml:space="preserve"> </w:t>
        </w:r>
        <w:proofErr w:type="spellStart"/>
        <w:r>
          <w:t>fases</w:t>
        </w:r>
        <w:proofErr w:type="spellEnd"/>
        <w:r>
          <w:t xml:space="preserve"> antes de </w:t>
        </w:r>
        <w:proofErr w:type="spellStart"/>
        <w:r>
          <w:t>realizar</w:t>
        </w:r>
        <w:proofErr w:type="spellEnd"/>
        <w:r>
          <w:t xml:space="preserve"> </w:t>
        </w:r>
        <w:proofErr w:type="spellStart"/>
        <w:r>
          <w:t>todos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objetivos</w:t>
        </w:r>
        <w:proofErr w:type="spellEnd"/>
        <w:r>
          <w:t xml:space="preserve"> (de </w:t>
        </w:r>
        <w:proofErr w:type="spellStart"/>
        <w:r>
          <w:t>coletar</w:t>
        </w:r>
        <w:proofErr w:type="spellEnd"/>
        <w:r>
          <w:t xml:space="preserve"> </w:t>
        </w:r>
        <w:proofErr w:type="spellStart"/>
        <w:r>
          <w:t>materiais</w:t>
        </w:r>
        <w:proofErr w:type="spellEnd"/>
        <w:r>
          <w:t xml:space="preserve">)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poucos</w:t>
        </w:r>
        <w:proofErr w:type="spellEnd"/>
        <w:r>
          <w:t xml:space="preserve"> </w:t>
        </w:r>
        <w:proofErr w:type="spellStart"/>
        <w:r>
          <w:t>minutos</w:t>
        </w:r>
        <w:proofErr w:type="spellEnd"/>
        <w:r>
          <w:t xml:space="preserve">.; </w:t>
        </w:r>
        <w:proofErr w:type="spellStart"/>
        <w:r>
          <w:t>Ausência</w:t>
        </w:r>
        <w:proofErr w:type="spellEnd"/>
        <w:r>
          <w:t xml:space="preserve"> de sons </w:t>
        </w:r>
        <w:proofErr w:type="spellStart"/>
        <w:r>
          <w:t>ou</w:t>
        </w:r>
        <w:proofErr w:type="spellEnd"/>
        <w:r>
          <w:t xml:space="preserve"> </w:t>
        </w:r>
        <w:proofErr w:type="spellStart"/>
        <w:r>
          <w:t>trilha</w:t>
        </w:r>
        <w:proofErr w:type="spellEnd"/>
        <w:r>
          <w:t xml:space="preserve"> </w:t>
        </w:r>
        <w:proofErr w:type="spellStart"/>
        <w:r>
          <w:t>sonora</w:t>
        </w:r>
        <w:proofErr w:type="spellEnd"/>
        <w:r>
          <w:t xml:space="preserve"> </w:t>
        </w:r>
        <w:proofErr w:type="spellStart"/>
        <w:r>
          <w:t>durante</w:t>
        </w:r>
        <w:proofErr w:type="spellEnd"/>
        <w:r>
          <w:t xml:space="preserve"> a </w:t>
        </w:r>
        <w:proofErr w:type="spellStart"/>
        <w:r>
          <w:t>partida</w:t>
        </w:r>
        <w:proofErr w:type="spellEnd"/>
        <w:r>
          <w:t xml:space="preserve"> </w:t>
        </w:r>
        <w:proofErr w:type="spellStart"/>
        <w:r>
          <w:t>deixa</w:t>
        </w:r>
        <w:proofErr w:type="spellEnd"/>
        <w:r>
          <w:t xml:space="preserve"> a </w:t>
        </w:r>
        <w:proofErr w:type="spellStart"/>
        <w:r>
          <w:t>experiência</w:t>
        </w:r>
        <w:proofErr w:type="spellEnd"/>
        <w:r>
          <w:t xml:space="preserve"> um </w:t>
        </w:r>
        <w:proofErr w:type="spellStart"/>
        <w:r>
          <w:t>pouco</w:t>
        </w:r>
        <w:proofErr w:type="spellEnd"/>
        <w:r>
          <w:t xml:space="preserve"> "</w:t>
        </w:r>
        <w:proofErr w:type="spellStart"/>
        <w:r>
          <w:t>vazia</w:t>
        </w:r>
        <w:proofErr w:type="spellEnd"/>
        <w:r>
          <w:t>".</w:t>
        </w:r>
      </w:ins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56" w:author="LEONARDO DANTAS GOMES DE LIRA" w:date="2020-06-28T14:41:00Z"/>
        </w:rPr>
      </w:pPr>
      <w:ins w:id="757" w:author="LEONARDO DANTAS GOMES DE LIRA" w:date="2020-06-28T14:41:00Z">
        <w:r>
          <w:t xml:space="preserve">Magic Realm; ============================; 4690k @ 3.5Ghz (stock), GTX 970, 16 </w:t>
        </w:r>
        <w:proofErr w:type="spellStart"/>
        <w:r>
          <w:t>gb</w:t>
        </w:r>
        <w:proofErr w:type="spellEnd"/>
        <w:r>
          <w:t xml:space="preserve"> ram ; ; ; As </w:t>
        </w:r>
        <w:proofErr w:type="spellStart"/>
        <w:r>
          <w:t>anotações</w:t>
        </w:r>
        <w:proofErr w:type="spellEnd"/>
        <w:r>
          <w:t xml:space="preserve"> a </w:t>
        </w:r>
        <w:proofErr w:type="spellStart"/>
        <w:r>
          <w:t>seguir</w:t>
        </w:r>
        <w:proofErr w:type="spellEnd"/>
        <w:r>
          <w:t xml:space="preserve"> </w:t>
        </w:r>
        <w:proofErr w:type="spellStart"/>
        <w:r>
          <w:t>foram</w:t>
        </w:r>
        <w:proofErr w:type="spellEnd"/>
        <w:r>
          <w:t xml:space="preserve"> </w:t>
        </w:r>
        <w:proofErr w:type="spellStart"/>
        <w:r>
          <w:t>feitas</w:t>
        </w:r>
        <w:proofErr w:type="spellEnd"/>
        <w:r>
          <w:t xml:space="preserve"> </w:t>
        </w:r>
        <w:proofErr w:type="spellStart"/>
        <w:r>
          <w:t>durante</w:t>
        </w:r>
        <w:proofErr w:type="spellEnd"/>
        <w:r>
          <w:t xml:space="preserve"> o gameplay, </w:t>
        </w:r>
        <w:proofErr w:type="spellStart"/>
        <w:r>
          <w:t>desde</w:t>
        </w:r>
        <w:proofErr w:type="spellEnd"/>
        <w:r>
          <w:t xml:space="preserve"> o </w:t>
        </w:r>
        <w:proofErr w:type="spellStart"/>
        <w:r>
          <w:t>primeiro</w:t>
        </w:r>
        <w:proofErr w:type="spellEnd"/>
        <w:r>
          <w:t xml:space="preserve"> </w:t>
        </w:r>
        <w:proofErr w:type="spellStart"/>
        <w:r>
          <w:t>contato</w:t>
        </w:r>
        <w:proofErr w:type="spellEnd"/>
        <w:r>
          <w:t xml:space="preserve"> </w:t>
        </w:r>
        <w:proofErr w:type="spellStart"/>
        <w:r>
          <w:t>até</w:t>
        </w:r>
        <w:proofErr w:type="spellEnd"/>
        <w:r>
          <w:t xml:space="preserve"> o </w:t>
        </w:r>
        <w:proofErr w:type="spellStart"/>
        <w:r>
          <w:t>fim</w:t>
        </w:r>
        <w:proofErr w:type="spellEnd"/>
        <w:r>
          <w:t xml:space="preserve"> da </w:t>
        </w:r>
        <w:proofErr w:type="spellStart"/>
        <w:r>
          <w:t>sessão</w:t>
        </w:r>
        <w:proofErr w:type="spellEnd"/>
        <w:r>
          <w:t xml:space="preserve">.; </w:t>
        </w:r>
        <w:proofErr w:type="spellStart"/>
        <w:r>
          <w:t>Creio</w:t>
        </w:r>
        <w:proofErr w:type="spellEnd"/>
        <w:r>
          <w:t xml:space="preserve"> que </w:t>
        </w:r>
        <w:proofErr w:type="spellStart"/>
        <w:r>
          <w:t>assim</w:t>
        </w:r>
        <w:proofErr w:type="spellEnd"/>
        <w:r>
          <w:t xml:space="preserve">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consiga</w:t>
        </w:r>
        <w:proofErr w:type="spellEnd"/>
        <w:r>
          <w:t xml:space="preserve"> </w:t>
        </w:r>
        <w:proofErr w:type="spellStart"/>
        <w:r>
          <w:t>expressar</w:t>
        </w:r>
        <w:proofErr w:type="spellEnd"/>
        <w:r>
          <w:t xml:space="preserve"> o que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percebo</w:t>
        </w:r>
        <w:proofErr w:type="spellEnd"/>
        <w:r>
          <w:t xml:space="preserve"> com o </w:t>
        </w:r>
        <w:proofErr w:type="spellStart"/>
        <w:r>
          <w:t>passar</w:t>
        </w:r>
        <w:proofErr w:type="spellEnd"/>
        <w:r>
          <w:t xml:space="preserve"> do tempo de </w:t>
        </w:r>
        <w:proofErr w:type="spellStart"/>
        <w:r>
          <w:t>jogo</w:t>
        </w:r>
        <w:proofErr w:type="spellEnd"/>
        <w:r>
          <w:t xml:space="preserve"> e </w:t>
        </w:r>
        <w:proofErr w:type="spellStart"/>
        <w:r>
          <w:t>isso</w:t>
        </w:r>
        <w:proofErr w:type="spellEnd"/>
        <w:r>
          <w:t xml:space="preserve"> </w:t>
        </w:r>
        <w:proofErr w:type="spellStart"/>
        <w:r>
          <w:t>ajude</w:t>
        </w:r>
        <w:proofErr w:type="spellEnd"/>
        <w:r>
          <w:t xml:space="preserve"> a </w:t>
        </w:r>
        <w:proofErr w:type="spellStart"/>
        <w:r>
          <w:t>entender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pontos</w:t>
        </w:r>
        <w:proofErr w:type="spellEnd"/>
        <w:r>
          <w:t xml:space="preserve"> </w:t>
        </w:r>
        <w:proofErr w:type="spellStart"/>
        <w:r>
          <w:t>levantados</w:t>
        </w:r>
        <w:proofErr w:type="spellEnd"/>
        <w:r>
          <w:t xml:space="preserve">.; ---; ;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abre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tela</w:t>
        </w:r>
        <w:proofErr w:type="spellEnd"/>
        <w:r>
          <w:t xml:space="preserve"> </w:t>
        </w:r>
        <w:proofErr w:type="spellStart"/>
        <w:r>
          <w:t>cheia</w:t>
        </w:r>
        <w:proofErr w:type="spellEnd"/>
        <w:r>
          <w:t xml:space="preserve">.;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tela</w:t>
        </w:r>
        <w:proofErr w:type="spellEnd"/>
        <w:r>
          <w:t xml:space="preserve"> de </w:t>
        </w:r>
        <w:proofErr w:type="spellStart"/>
        <w:r>
          <w:t>apresentação</w:t>
        </w:r>
        <w:proofErr w:type="spellEnd"/>
        <w:r>
          <w:t xml:space="preserve"> com o </w:t>
        </w:r>
        <w:proofErr w:type="spellStart"/>
        <w:r>
          <w:t>nome</w:t>
        </w:r>
        <w:proofErr w:type="spellEnd"/>
        <w:r>
          <w:t xml:space="preserve"> da </w:t>
        </w:r>
        <w:proofErr w:type="spellStart"/>
        <w:r>
          <w:t>Fatec</w:t>
        </w:r>
        <w:proofErr w:type="spellEnd"/>
        <w:r>
          <w:t xml:space="preserve"> e </w:t>
        </w:r>
        <w:proofErr w:type="spellStart"/>
        <w:r>
          <w:t>nome</w:t>
        </w:r>
        <w:proofErr w:type="spellEnd"/>
        <w:r>
          <w:t xml:space="preserve"> de um </w:t>
        </w:r>
        <w:proofErr w:type="spellStart"/>
        <w:r>
          <w:t>estúdio</w:t>
        </w:r>
        <w:proofErr w:type="spellEnd"/>
        <w:r>
          <w:t xml:space="preserve">. A </w:t>
        </w:r>
        <w:proofErr w:type="spellStart"/>
        <w:r>
          <w:t>fonte</w:t>
        </w:r>
        <w:proofErr w:type="spellEnd"/>
        <w:r>
          <w:t xml:space="preserve"> do </w:t>
        </w:r>
        <w:proofErr w:type="spellStart"/>
        <w:r>
          <w:t>texto</w:t>
        </w:r>
        <w:proofErr w:type="spellEnd"/>
        <w:r>
          <w:t xml:space="preserve"> da </w:t>
        </w:r>
        <w:proofErr w:type="spellStart"/>
        <w:r>
          <w:t>Fatec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com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resolução</w:t>
        </w:r>
        <w:proofErr w:type="spellEnd"/>
        <w:r>
          <w:t xml:space="preserve"> </w:t>
        </w:r>
        <w:proofErr w:type="spellStart"/>
        <w:r>
          <w:t>ruim</w:t>
        </w:r>
        <w:proofErr w:type="spellEnd"/>
        <w:r>
          <w:t xml:space="preserve">.; ; Tela de </w:t>
        </w:r>
        <w:proofErr w:type="spellStart"/>
        <w:r>
          <w:t>seleção</w:t>
        </w:r>
        <w:proofErr w:type="spellEnd"/>
        <w:r>
          <w:t xml:space="preserve"> de </w:t>
        </w:r>
        <w:proofErr w:type="spellStart"/>
        <w:r>
          <w:t>idiomas</w:t>
        </w:r>
        <w:proofErr w:type="spellEnd"/>
        <w:r>
          <w:t xml:space="preserve"> (é </w:t>
        </w:r>
        <w:proofErr w:type="spellStart"/>
        <w:r>
          <w:t>isso</w:t>
        </w:r>
        <w:proofErr w:type="spellEnd"/>
        <w:r>
          <w:t xml:space="preserve"> que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imagino</w:t>
        </w:r>
        <w:proofErr w:type="spellEnd"/>
        <w:r>
          <w:t xml:space="preserve"> que </w:t>
        </w:r>
        <w:proofErr w:type="spellStart"/>
        <w:r>
          <w:t>seja</w:t>
        </w:r>
        <w:proofErr w:type="spellEnd"/>
        <w:r>
          <w:t xml:space="preserve">...):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icones</w:t>
        </w:r>
        <w:proofErr w:type="spellEnd"/>
        <w:r>
          <w:t xml:space="preserve"> das </w:t>
        </w:r>
        <w:proofErr w:type="spellStart"/>
        <w:r>
          <w:t>bandeiras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umas</w:t>
        </w:r>
        <w:proofErr w:type="spellEnd"/>
        <w:r>
          <w:t xml:space="preserve"> </w:t>
        </w:r>
        <w:proofErr w:type="spellStart"/>
        <w:r>
          <w:t>bordas</w:t>
        </w:r>
        <w:proofErr w:type="spellEnd"/>
        <w:r>
          <w:t xml:space="preserve"> </w:t>
        </w:r>
        <w:proofErr w:type="spellStart"/>
        <w:r>
          <w:t>feias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parte</w:t>
        </w:r>
        <w:proofErr w:type="spellEnd"/>
        <w:r>
          <w:t xml:space="preserve"> de </w:t>
        </w:r>
        <w:proofErr w:type="spellStart"/>
        <w:r>
          <w:t>cima</w:t>
        </w:r>
        <w:proofErr w:type="spellEnd"/>
        <w:r>
          <w:t xml:space="preserve"> e de </w:t>
        </w:r>
        <w:proofErr w:type="spellStart"/>
        <w:r>
          <w:t>baixo</w:t>
        </w:r>
        <w:proofErr w:type="spellEnd"/>
        <w:r>
          <w:t xml:space="preserve">. ; </w:t>
        </w:r>
        <w:proofErr w:type="spellStart"/>
        <w:r>
          <w:t>Apesar</w:t>
        </w:r>
        <w:proofErr w:type="spellEnd"/>
        <w:r>
          <w:t xml:space="preserve"> da </w:t>
        </w:r>
        <w:proofErr w:type="spellStart"/>
        <w:r>
          <w:t>intenção</w:t>
        </w:r>
        <w:proofErr w:type="spellEnd"/>
        <w:r>
          <w:t xml:space="preserve"> ser boa, um </w:t>
        </w:r>
        <w:proofErr w:type="spellStart"/>
        <w:r>
          <w:t>texto</w:t>
        </w:r>
        <w:proofErr w:type="spellEnd"/>
        <w:r>
          <w:t xml:space="preserve"> '</w:t>
        </w:r>
        <w:proofErr w:type="spellStart"/>
        <w:r>
          <w:t>Português</w:t>
        </w:r>
        <w:proofErr w:type="spellEnd"/>
        <w:r>
          <w:t xml:space="preserve"> / English' </w:t>
        </w:r>
        <w:proofErr w:type="spellStart"/>
        <w:r>
          <w:t>seria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neutro</w:t>
        </w:r>
        <w:proofErr w:type="spellEnd"/>
        <w:r>
          <w:t xml:space="preserve">,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bandeiras</w:t>
        </w:r>
        <w:proofErr w:type="spellEnd"/>
        <w:r>
          <w:t xml:space="preserve">.; ; A </w:t>
        </w:r>
        <w:proofErr w:type="spellStart"/>
        <w:r>
          <w:t>apresentação</w:t>
        </w:r>
        <w:proofErr w:type="spellEnd"/>
        <w:r>
          <w:t xml:space="preserve"> do menu </w:t>
        </w:r>
        <w:proofErr w:type="spellStart"/>
        <w:r>
          <w:t>inicial</w:t>
        </w:r>
        <w:proofErr w:type="spellEnd"/>
        <w:r>
          <w:t xml:space="preserve"> é boa. A </w:t>
        </w:r>
        <w:proofErr w:type="spellStart"/>
        <w:r>
          <w:t>música</w:t>
        </w:r>
        <w:proofErr w:type="spellEnd"/>
        <w:r>
          <w:t xml:space="preserve"> é </w:t>
        </w:r>
        <w:proofErr w:type="spellStart"/>
        <w:r>
          <w:t>agradável</w:t>
        </w:r>
        <w:proofErr w:type="spellEnd"/>
        <w:r>
          <w:t xml:space="preserve">.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gráficos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coerentes</w:t>
        </w:r>
        <w:proofErr w:type="spellEnd"/>
        <w:r>
          <w:t xml:space="preserve"> entre </w:t>
        </w:r>
        <w:proofErr w:type="spellStart"/>
        <w:r>
          <w:t>si</w:t>
        </w:r>
        <w:proofErr w:type="spellEnd"/>
        <w:proofErr w:type="gramStart"/>
        <w:r>
          <w:t>. ;</w:t>
        </w:r>
        <w:proofErr w:type="gramEnd"/>
        <w:r>
          <w:t xml:space="preserve"> </w:t>
        </w:r>
        <w:proofErr w:type="spellStart"/>
        <w:r>
          <w:t>Passar</w:t>
        </w:r>
        <w:proofErr w:type="spellEnd"/>
        <w:r>
          <w:t xml:space="preserve"> o mouse </w:t>
        </w:r>
        <w:proofErr w:type="spellStart"/>
        <w:r>
          <w:t>sobre</w:t>
        </w:r>
        <w:proofErr w:type="spellEnd"/>
        <w:r>
          <w:t xml:space="preserve"> o menu </w:t>
        </w:r>
        <w:proofErr w:type="spellStart"/>
        <w:r>
          <w:t>mostra</w:t>
        </w:r>
        <w:proofErr w:type="spellEnd"/>
        <w:r>
          <w:t xml:space="preserve"> um feedback visual de </w:t>
        </w:r>
        <w:proofErr w:type="spellStart"/>
        <w:r>
          <w:t>foco</w:t>
        </w:r>
        <w:proofErr w:type="spellEnd"/>
        <w:r>
          <w:t xml:space="preserve"> e </w:t>
        </w:r>
        <w:proofErr w:type="spellStart"/>
        <w:r>
          <w:t>toca</w:t>
        </w:r>
        <w:proofErr w:type="spellEnd"/>
        <w:r>
          <w:t xml:space="preserve"> um </w:t>
        </w:r>
        <w:proofErr w:type="spellStart"/>
        <w:r>
          <w:t>som</w:t>
        </w:r>
        <w:proofErr w:type="spellEnd"/>
        <w:r>
          <w:t xml:space="preserve">, legal. </w:t>
        </w:r>
        <w:proofErr w:type="spellStart"/>
        <w:r>
          <w:t>Bem</w:t>
        </w:r>
        <w:proofErr w:type="spellEnd"/>
        <w:r>
          <w:t xml:space="preserve"> claro. ; ; A </w:t>
        </w:r>
        <w:proofErr w:type="spellStart"/>
        <w:r>
          <w:t>música</w:t>
        </w:r>
        <w:proofErr w:type="spellEnd"/>
        <w:r>
          <w:t xml:space="preserve"> do menu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um loop suave, </w:t>
        </w:r>
        <w:proofErr w:type="spellStart"/>
        <w:r>
          <w:t>ela</w:t>
        </w:r>
        <w:proofErr w:type="spellEnd"/>
        <w:r>
          <w:t xml:space="preserve"> para e </w:t>
        </w:r>
        <w:proofErr w:type="spellStart"/>
        <w:r>
          <w:t>começa</w:t>
        </w:r>
        <w:proofErr w:type="spellEnd"/>
        <w:r>
          <w:t xml:space="preserve"> de novo.;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gráficos</w:t>
        </w:r>
        <w:proofErr w:type="spellEnd"/>
        <w:r>
          <w:t xml:space="preserve"> da </w:t>
        </w:r>
        <w:proofErr w:type="spellStart"/>
        <w:r>
          <w:t>água</w:t>
        </w:r>
        <w:proofErr w:type="spellEnd"/>
        <w:r>
          <w:t xml:space="preserve"> </w:t>
        </w:r>
        <w:proofErr w:type="spellStart"/>
        <w:r>
          <w:t>perto</w:t>
        </w:r>
        <w:proofErr w:type="spellEnd"/>
        <w:r>
          <w:t xml:space="preserve"> da </w:t>
        </w:r>
        <w:proofErr w:type="spellStart"/>
        <w:r>
          <w:t>montanha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uns</w:t>
        </w:r>
        <w:proofErr w:type="spellEnd"/>
        <w:r>
          <w:t xml:space="preserve"> </w:t>
        </w:r>
        <w:proofErr w:type="spellStart"/>
        <w:r>
          <w:t>serrilhados</w:t>
        </w:r>
        <w:proofErr w:type="spellEnd"/>
        <w:r>
          <w:t xml:space="preserve"> </w:t>
        </w:r>
        <w:proofErr w:type="spellStart"/>
        <w:r>
          <w:t>esquisitos</w:t>
        </w:r>
        <w:proofErr w:type="spellEnd"/>
        <w:r>
          <w:t xml:space="preserve">.; ; O menu de </w:t>
        </w:r>
        <w:proofErr w:type="spellStart"/>
        <w:r>
          <w:t>opções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seleção</w:t>
        </w:r>
        <w:proofErr w:type="spellEnd"/>
        <w:r>
          <w:t xml:space="preserve"> de </w:t>
        </w:r>
        <w:proofErr w:type="spellStart"/>
        <w:r>
          <w:t>idiomas</w:t>
        </w:r>
        <w:proofErr w:type="spellEnd"/>
        <w:r>
          <w:t xml:space="preserve"> com '</w:t>
        </w:r>
        <w:proofErr w:type="spellStart"/>
        <w:r>
          <w:t>português</w:t>
        </w:r>
        <w:proofErr w:type="spellEnd"/>
        <w:r>
          <w:t xml:space="preserve"> / </w:t>
        </w:r>
        <w:proofErr w:type="spellStart"/>
        <w:r>
          <w:t>english</w:t>
        </w:r>
        <w:proofErr w:type="spellEnd"/>
        <w:r>
          <w:t xml:space="preserve">' (ae!) e um slider de volume que </w:t>
        </w:r>
        <w:proofErr w:type="spellStart"/>
        <w:r>
          <w:t>funciona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tempo real.; A </w:t>
        </w:r>
        <w:proofErr w:type="spellStart"/>
        <w:r>
          <w:t>troca</w:t>
        </w:r>
        <w:proofErr w:type="spellEnd"/>
        <w:r>
          <w:t xml:space="preserve"> de </w:t>
        </w:r>
        <w:proofErr w:type="spellStart"/>
        <w:r>
          <w:t>idiomas</w:t>
        </w:r>
        <w:proofErr w:type="spellEnd"/>
        <w:r>
          <w:t xml:space="preserve"> </w:t>
        </w:r>
        <w:proofErr w:type="spellStart"/>
        <w:r>
          <w:t>acontece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tempo real,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precisar</w:t>
        </w:r>
        <w:proofErr w:type="spellEnd"/>
        <w:r>
          <w:t xml:space="preserve"> de </w:t>
        </w:r>
        <w:proofErr w:type="spellStart"/>
        <w:r>
          <w:t>reinicialização</w:t>
        </w:r>
        <w:proofErr w:type="spellEnd"/>
        <w:r>
          <w:t xml:space="preserve">,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.; ; A </w:t>
        </w:r>
        <w:proofErr w:type="spellStart"/>
        <w:r>
          <w:t>tela</w:t>
        </w:r>
        <w:proofErr w:type="spellEnd"/>
        <w:r>
          <w:t xml:space="preserve"> de </w:t>
        </w:r>
        <w:proofErr w:type="spellStart"/>
        <w:r>
          <w:t>créditos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só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inglês</w:t>
        </w:r>
        <w:proofErr w:type="spellEnd"/>
        <w:r>
          <w:t xml:space="preserve">.; ; New game, </w:t>
        </w:r>
        <w:proofErr w:type="spellStart"/>
        <w:r>
          <w:t>vamos</w:t>
        </w:r>
        <w:proofErr w:type="spellEnd"/>
        <w:r>
          <w:t xml:space="preserve"> </w:t>
        </w:r>
        <w:proofErr w:type="spellStart"/>
        <w:r>
          <w:t>lá</w:t>
        </w:r>
        <w:proofErr w:type="spellEnd"/>
        <w:r>
          <w:t xml:space="preserve">.; ; Tela de load com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controles</w:t>
        </w:r>
        <w:proofErr w:type="spellEnd"/>
        <w:r>
          <w:t xml:space="preserve">,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.; ; </w:t>
        </w:r>
        <w:proofErr w:type="spellStart"/>
        <w:r>
          <w:t>Gráficos</w:t>
        </w:r>
        <w:proofErr w:type="spellEnd"/>
        <w:r>
          <w:t xml:space="preserve"> </w:t>
        </w:r>
        <w:proofErr w:type="spellStart"/>
        <w:r>
          <w:t>agradáveis</w:t>
        </w:r>
        <w:proofErr w:type="spellEnd"/>
        <w:r>
          <w:t xml:space="preserve">! ; Zoom in/out </w:t>
        </w:r>
        <w:proofErr w:type="spellStart"/>
        <w:r>
          <w:t>funciona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, WASD </w:t>
        </w:r>
        <w:proofErr w:type="spellStart"/>
        <w:r>
          <w:t>funciona</w:t>
        </w:r>
        <w:proofErr w:type="spellEnd"/>
        <w:r>
          <w:t xml:space="preserve"> </w:t>
        </w:r>
        <w:proofErr w:type="spellStart"/>
        <w:r>
          <w:t>naturalmente</w:t>
        </w:r>
        <w:proofErr w:type="spellEnd"/>
        <w:r>
          <w:t xml:space="preserve">. ; ; </w:t>
        </w:r>
        <w:proofErr w:type="spellStart"/>
        <w:r>
          <w:t>Cliquei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'base' </w:t>
        </w:r>
        <w:r>
          <w:lastRenderedPageBreak/>
          <w:t xml:space="preserve">e </w:t>
        </w:r>
        <w:proofErr w:type="spellStart"/>
        <w:r>
          <w:t>já</w:t>
        </w:r>
        <w:proofErr w:type="spellEnd"/>
        <w:r>
          <w:t xml:space="preserve"> vi 2 </w:t>
        </w:r>
        <w:proofErr w:type="spellStart"/>
        <w:r>
          <w:t>unidades</w:t>
        </w:r>
        <w:proofErr w:type="spellEnd"/>
        <w:r>
          <w:t xml:space="preserve"> para </w:t>
        </w:r>
        <w:proofErr w:type="spellStart"/>
        <w:r>
          <w:t>serem</w:t>
        </w:r>
        <w:proofErr w:type="spellEnd"/>
        <w:r>
          <w:t xml:space="preserve"> </w:t>
        </w:r>
        <w:proofErr w:type="spellStart"/>
        <w:r>
          <w:t>fabricadas</w:t>
        </w:r>
        <w:proofErr w:type="spellEnd"/>
        <w:r>
          <w:t xml:space="preserve">, um </w:t>
        </w:r>
        <w:proofErr w:type="spellStart"/>
        <w:r>
          <w:t>coletor</w:t>
        </w:r>
        <w:proofErr w:type="spellEnd"/>
        <w:r>
          <w:t xml:space="preserve"> e um soldado, </w:t>
        </w:r>
        <w:proofErr w:type="spellStart"/>
        <w:r>
          <w:t>fiz</w:t>
        </w:r>
        <w:proofErr w:type="spellEnd"/>
        <w:r>
          <w:t xml:space="preserve"> </w:t>
        </w:r>
        <w:proofErr w:type="spellStart"/>
        <w:r>
          <w:t>vários</w:t>
        </w:r>
        <w:proofErr w:type="spellEnd"/>
        <w:r>
          <w:t xml:space="preserve"> </w:t>
        </w:r>
        <w:proofErr w:type="spellStart"/>
        <w:r>
          <w:t>coletores</w:t>
        </w:r>
        <w:proofErr w:type="spellEnd"/>
        <w:r>
          <w:t xml:space="preserve">, </w:t>
        </w:r>
        <w:proofErr w:type="spellStart"/>
        <w:r>
          <w:t>eles</w:t>
        </w:r>
        <w:proofErr w:type="spellEnd"/>
        <w:r>
          <w:t xml:space="preserve"> </w:t>
        </w:r>
        <w:proofErr w:type="spellStart"/>
        <w:r>
          <w:t>ficam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'fila' de </w:t>
        </w:r>
        <w:proofErr w:type="spellStart"/>
        <w:r>
          <w:t>produção</w:t>
        </w:r>
        <w:proofErr w:type="spellEnd"/>
        <w:r>
          <w:t xml:space="preserve"> e é </w:t>
        </w:r>
        <w:proofErr w:type="spellStart"/>
        <w:r>
          <w:t>possível</w:t>
        </w:r>
        <w:proofErr w:type="spellEnd"/>
        <w:r>
          <w:t xml:space="preserve"> </w:t>
        </w:r>
        <w:proofErr w:type="spellStart"/>
        <w:r>
          <w:t>cancelar</w:t>
        </w:r>
        <w:proofErr w:type="spellEnd"/>
        <w:r>
          <w:t xml:space="preserve"> a </w:t>
        </w:r>
        <w:proofErr w:type="spellStart"/>
        <w:r>
          <w:t>produção</w:t>
        </w:r>
        <w:proofErr w:type="spellEnd"/>
        <w:r>
          <w:t xml:space="preserve"> </w:t>
        </w:r>
        <w:proofErr w:type="spellStart"/>
        <w:r>
          <w:t>clicando</w:t>
        </w:r>
        <w:proofErr w:type="spellEnd"/>
        <w:r>
          <w:t xml:space="preserve"> </w:t>
        </w:r>
        <w:proofErr w:type="spellStart"/>
        <w:r>
          <w:t>sobre</w:t>
        </w:r>
        <w:proofErr w:type="spellEnd"/>
        <w:r>
          <w:t xml:space="preserve"> o </w:t>
        </w:r>
        <w:proofErr w:type="spellStart"/>
        <w:r>
          <w:t>icone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fila.; O que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tenho</w:t>
        </w:r>
        <w:proofErr w:type="spellEnd"/>
        <w:r>
          <w:t xml:space="preserve">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comentar</w:t>
        </w:r>
        <w:proofErr w:type="spellEnd"/>
        <w:r>
          <w:t xml:space="preserve"> </w:t>
        </w:r>
        <w:proofErr w:type="spellStart"/>
        <w:r>
          <w:t>aqui</w:t>
        </w:r>
        <w:proofErr w:type="spellEnd"/>
        <w:r>
          <w:t xml:space="preserve"> é: </w:t>
        </w:r>
        <w:proofErr w:type="spellStart"/>
        <w:r>
          <w:t>parabéns</w:t>
        </w:r>
        <w:proofErr w:type="spellEnd"/>
        <w:r>
          <w:t xml:space="preserve">, a </w:t>
        </w:r>
        <w:proofErr w:type="spellStart"/>
        <w:r>
          <w:t>experiência</w:t>
        </w:r>
        <w:proofErr w:type="spellEnd"/>
        <w:r>
          <w:t xml:space="preserve"> é </w:t>
        </w:r>
        <w:proofErr w:type="spellStart"/>
        <w:r>
          <w:t>muito</w:t>
        </w:r>
        <w:proofErr w:type="spellEnd"/>
        <w:r>
          <w:t xml:space="preserve"> natural para um RTS,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já</w:t>
        </w:r>
        <w:proofErr w:type="spellEnd"/>
        <w:r>
          <w:t xml:space="preserve"> </w:t>
        </w:r>
        <w:proofErr w:type="spellStart"/>
        <w:r>
          <w:t>joguei</w:t>
        </w:r>
        <w:proofErr w:type="spellEnd"/>
        <w:r>
          <w:t xml:space="preserve"> </w:t>
        </w:r>
        <w:proofErr w:type="spellStart"/>
        <w:r>
          <w:t>alguns</w:t>
        </w:r>
        <w:proofErr w:type="spellEnd"/>
        <w:r>
          <w:t xml:space="preserve"> RTS e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precisei</w:t>
        </w:r>
        <w:proofErr w:type="spellEnd"/>
        <w:r>
          <w:t xml:space="preserve"> </w:t>
        </w:r>
        <w:proofErr w:type="spellStart"/>
        <w:r>
          <w:t>nem</w:t>
        </w:r>
        <w:proofErr w:type="spellEnd"/>
        <w:r>
          <w:t xml:space="preserve"> </w:t>
        </w:r>
        <w:proofErr w:type="spellStart"/>
        <w:r>
          <w:t>pensar</w:t>
        </w:r>
        <w:proofErr w:type="spellEnd"/>
        <w:r>
          <w:t xml:space="preserve"> </w:t>
        </w:r>
        <w:proofErr w:type="spellStart"/>
        <w:r>
          <w:t>quase</w:t>
        </w:r>
        <w:proofErr w:type="spellEnd"/>
        <w:r>
          <w:t xml:space="preserve"> para </w:t>
        </w:r>
        <w:proofErr w:type="spellStart"/>
        <w:r>
          <w:t>fazer</w:t>
        </w:r>
        <w:proofErr w:type="spellEnd"/>
        <w:r>
          <w:t xml:space="preserve"> </w:t>
        </w:r>
        <w:proofErr w:type="spellStart"/>
        <w:r>
          <w:t>essas</w:t>
        </w:r>
        <w:proofErr w:type="spellEnd"/>
        <w:r>
          <w:t xml:space="preserve"> </w:t>
        </w:r>
        <w:proofErr w:type="spellStart"/>
        <w:r>
          <w:t>ações</w:t>
        </w:r>
        <w:proofErr w:type="spellEnd"/>
        <w:r>
          <w:t xml:space="preserve"> e o </w:t>
        </w:r>
        <w:proofErr w:type="spellStart"/>
        <w:r>
          <w:t>jogo</w:t>
        </w:r>
        <w:proofErr w:type="spellEnd"/>
        <w:r>
          <w:t xml:space="preserve"> responder de </w:t>
        </w:r>
        <w:proofErr w:type="spellStart"/>
        <w:r>
          <w:t>acordo</w:t>
        </w:r>
        <w:proofErr w:type="spellEnd"/>
        <w:r>
          <w:t xml:space="preserve">. </w:t>
        </w:r>
        <w:proofErr w:type="spellStart"/>
        <w:r>
          <w:t>Acredito</w:t>
        </w:r>
        <w:proofErr w:type="spellEnd"/>
        <w:r>
          <w:t xml:space="preserve"> que, </w:t>
        </w:r>
        <w:proofErr w:type="spellStart"/>
        <w:r>
          <w:t>apesar</w:t>
        </w:r>
        <w:proofErr w:type="spellEnd"/>
        <w:r>
          <w:t xml:space="preserve"> de ser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mecânica</w:t>
        </w:r>
        <w:proofErr w:type="spellEnd"/>
        <w:r>
          <w:t xml:space="preserve"> '</w:t>
        </w:r>
        <w:proofErr w:type="spellStart"/>
        <w:r>
          <w:t>manjada</w:t>
        </w:r>
        <w:proofErr w:type="spellEnd"/>
        <w:r>
          <w:t xml:space="preserve">',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existe</w:t>
        </w:r>
        <w:proofErr w:type="spellEnd"/>
        <w:r>
          <w:t xml:space="preserve"> </w:t>
        </w:r>
        <w:proofErr w:type="spellStart"/>
        <w:r>
          <w:t>problema</w:t>
        </w:r>
        <w:proofErr w:type="spellEnd"/>
        <w:r>
          <w:t xml:space="preserve"> </w:t>
        </w:r>
        <w:proofErr w:type="spellStart"/>
        <w:r>
          <w:t>nenhum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usar</w:t>
        </w:r>
        <w:proofErr w:type="spellEnd"/>
        <w:r>
          <w:t xml:space="preserve"> </w:t>
        </w:r>
        <w:proofErr w:type="spellStart"/>
        <w:r>
          <w:t>essa</w:t>
        </w:r>
        <w:proofErr w:type="spellEnd"/>
        <w:r>
          <w:t xml:space="preserve"> </w:t>
        </w:r>
        <w:proofErr w:type="spellStart"/>
        <w:r>
          <w:t>fórmula</w:t>
        </w:r>
        <w:proofErr w:type="spellEnd"/>
        <w:r>
          <w:t xml:space="preserve"> </w:t>
        </w:r>
        <w:proofErr w:type="spellStart"/>
        <w:r>
          <w:t>óbvia</w:t>
        </w:r>
        <w:proofErr w:type="spellEnd"/>
        <w:r>
          <w:t xml:space="preserve">. ; </w:t>
        </w:r>
        <w:proofErr w:type="spellStart"/>
        <w:r>
          <w:t>Talvez</w:t>
        </w:r>
        <w:proofErr w:type="spellEnd"/>
        <w:r>
          <w:t xml:space="preserve"> </w:t>
        </w:r>
        <w:proofErr w:type="spellStart"/>
        <w:r>
          <w:t>seja</w:t>
        </w:r>
        <w:proofErr w:type="spellEnd"/>
        <w:r>
          <w:t xml:space="preserve">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complicado</w:t>
        </w:r>
        <w:proofErr w:type="spellEnd"/>
        <w:r>
          <w:t xml:space="preserve">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quem</w:t>
        </w:r>
        <w:proofErr w:type="spellEnd"/>
        <w:r>
          <w:t xml:space="preserve"> </w:t>
        </w:r>
        <w:proofErr w:type="spellStart"/>
        <w:r>
          <w:t>nunca</w:t>
        </w:r>
        <w:proofErr w:type="spellEnd"/>
        <w:r>
          <w:t xml:space="preserve"> </w:t>
        </w:r>
        <w:proofErr w:type="spellStart"/>
        <w:r>
          <w:t>jogou</w:t>
        </w:r>
        <w:proofErr w:type="spellEnd"/>
        <w:r>
          <w:t xml:space="preserve"> um RTS, </w:t>
        </w:r>
        <w:proofErr w:type="spellStart"/>
        <w:r>
          <w:t>então</w:t>
        </w:r>
        <w:proofErr w:type="spellEnd"/>
        <w:r>
          <w:t xml:space="preserve">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sugiro</w:t>
        </w:r>
        <w:proofErr w:type="spellEnd"/>
        <w:r>
          <w:t xml:space="preserve"> que </w:t>
        </w:r>
        <w:proofErr w:type="spellStart"/>
        <w:r>
          <w:t>façam</w:t>
        </w:r>
        <w:proofErr w:type="spellEnd"/>
        <w:r>
          <w:t xml:space="preserve"> um tutorial para a </w:t>
        </w:r>
        <w:proofErr w:type="spellStart"/>
        <w:r>
          <w:t>versão</w:t>
        </w:r>
        <w:proofErr w:type="spellEnd"/>
        <w:r>
          <w:t xml:space="preserve"> final. ; ; </w:t>
        </w:r>
        <w:proofErr w:type="spellStart"/>
        <w:r>
          <w:t>Clicar</w:t>
        </w:r>
        <w:proofErr w:type="spellEnd"/>
        <w:r>
          <w:t xml:space="preserve"> e </w:t>
        </w:r>
        <w:proofErr w:type="spellStart"/>
        <w:r>
          <w:t>selecionar</w:t>
        </w:r>
        <w:proofErr w:type="spellEnd"/>
        <w:r>
          <w:t xml:space="preserve"> </w:t>
        </w:r>
        <w:proofErr w:type="spellStart"/>
        <w:r>
          <w:t>várias</w:t>
        </w:r>
        <w:proofErr w:type="spellEnd"/>
        <w:r>
          <w:t xml:space="preserve"> </w:t>
        </w:r>
        <w:proofErr w:type="spellStart"/>
        <w:r>
          <w:t>unidades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área</w:t>
        </w:r>
        <w:proofErr w:type="spellEnd"/>
        <w:r>
          <w:t xml:space="preserve"> </w:t>
        </w:r>
        <w:proofErr w:type="spellStart"/>
        <w:r>
          <w:t>foi</w:t>
        </w:r>
        <w:proofErr w:type="spellEnd"/>
        <w:r>
          <w:t xml:space="preserve"> natural,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. ; </w:t>
        </w:r>
        <w:proofErr w:type="spellStart"/>
        <w:r>
          <w:t>Acho</w:t>
        </w:r>
        <w:proofErr w:type="spellEnd"/>
        <w:r>
          <w:t xml:space="preserve"> que </w:t>
        </w:r>
        <w:proofErr w:type="spellStart"/>
        <w:r>
          <w:t>faltou</w:t>
        </w:r>
        <w:proofErr w:type="spellEnd"/>
        <w:r>
          <w:t xml:space="preserve"> um </w:t>
        </w:r>
        <w:proofErr w:type="spellStart"/>
        <w:r>
          <w:t>indicador</w:t>
        </w:r>
        <w:proofErr w:type="spellEnd"/>
        <w:r>
          <w:t xml:space="preserve"> </w:t>
        </w:r>
        <w:proofErr w:type="spellStart"/>
        <w:r>
          <w:t>ao</w:t>
        </w:r>
        <w:proofErr w:type="spellEnd"/>
        <w:r>
          <w:t xml:space="preserve"> </w:t>
        </w:r>
        <w:proofErr w:type="spellStart"/>
        <w:r>
          <w:t>dar</w:t>
        </w:r>
        <w:proofErr w:type="spellEnd"/>
        <w:r>
          <w:t xml:space="preserve"> a </w:t>
        </w:r>
        <w:proofErr w:type="spellStart"/>
        <w:r>
          <w:t>ordem</w:t>
        </w:r>
        <w:proofErr w:type="spellEnd"/>
        <w:r>
          <w:t xml:space="preserve"> pro </w:t>
        </w:r>
        <w:proofErr w:type="spellStart"/>
        <w:r>
          <w:t>coletor</w:t>
        </w:r>
        <w:proofErr w:type="spellEnd"/>
        <w:r>
          <w:t xml:space="preserve">. Por </w:t>
        </w:r>
        <w:proofErr w:type="spellStart"/>
        <w:r>
          <w:t>exemplo</w:t>
        </w:r>
        <w:proofErr w:type="spellEnd"/>
        <w:r>
          <w:t xml:space="preserve">, </w:t>
        </w:r>
        <w:proofErr w:type="spellStart"/>
        <w:r>
          <w:t>mandei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coletores</w:t>
        </w:r>
        <w:proofErr w:type="spellEnd"/>
        <w:r>
          <w:t xml:space="preserve"> </w:t>
        </w:r>
        <w:proofErr w:type="spellStart"/>
        <w:r>
          <w:t>pegarem</w:t>
        </w:r>
        <w:proofErr w:type="spellEnd"/>
        <w:r>
          <w:t xml:space="preserve"> </w:t>
        </w:r>
        <w:proofErr w:type="spellStart"/>
        <w:r>
          <w:t>umas</w:t>
        </w:r>
        <w:proofErr w:type="spellEnd"/>
        <w:r>
          <w:t xml:space="preserve"> </w:t>
        </w:r>
        <w:proofErr w:type="spellStart"/>
        <w:r>
          <w:t>pedras</w:t>
        </w:r>
        <w:proofErr w:type="spellEnd"/>
        <w:r>
          <w:t xml:space="preserve">, </w:t>
        </w:r>
        <w:proofErr w:type="spellStart"/>
        <w:r>
          <w:t>eles</w:t>
        </w:r>
        <w:proofErr w:type="spellEnd"/>
        <w:r>
          <w:t xml:space="preserve"> </w:t>
        </w:r>
        <w:proofErr w:type="spellStart"/>
        <w:r>
          <w:t>foram</w:t>
        </w:r>
        <w:proofErr w:type="spellEnd"/>
        <w:r>
          <w:t xml:space="preserve">, mas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apareceu</w:t>
        </w:r>
        <w:proofErr w:type="spellEnd"/>
        <w:r>
          <w:t xml:space="preserve"> </w:t>
        </w:r>
        <w:proofErr w:type="spellStart"/>
        <w:r>
          <w:t>indicação</w:t>
        </w:r>
        <w:proofErr w:type="spellEnd"/>
        <w:r>
          <w:t xml:space="preserve"> </w:t>
        </w:r>
        <w:proofErr w:type="spellStart"/>
        <w:r>
          <w:t>nenhuma</w:t>
        </w:r>
        <w:proofErr w:type="spellEnd"/>
        <w:r>
          <w:t xml:space="preserve"> sob as </w:t>
        </w:r>
        <w:proofErr w:type="spellStart"/>
        <w:r>
          <w:t>pedras</w:t>
        </w:r>
        <w:proofErr w:type="spellEnd"/>
        <w:r>
          <w:t xml:space="preserve"> (</w:t>
        </w:r>
        <w:proofErr w:type="spellStart"/>
        <w:r>
          <w:t>poderia</w:t>
        </w:r>
        <w:proofErr w:type="spellEnd"/>
        <w:r>
          <w:t xml:space="preserve"> </w:t>
        </w:r>
        <w:proofErr w:type="spellStart"/>
        <w:r>
          <w:t>aparecer</w:t>
        </w:r>
        <w:proofErr w:type="spellEnd"/>
        <w:r>
          <w:t xml:space="preserve"> um </w:t>
        </w:r>
        <w:proofErr w:type="spellStart"/>
        <w:r>
          <w:t>circulo</w:t>
        </w:r>
        <w:proofErr w:type="spellEnd"/>
        <w:r>
          <w:t xml:space="preserve">) </w:t>
        </w:r>
        <w:proofErr w:type="spellStart"/>
        <w:r>
          <w:t>ou</w:t>
        </w:r>
        <w:proofErr w:type="spellEnd"/>
        <w:r>
          <w:t xml:space="preserve"> um outro </w:t>
        </w:r>
        <w:proofErr w:type="spellStart"/>
        <w:r>
          <w:t>tipo</w:t>
        </w:r>
        <w:proofErr w:type="spellEnd"/>
        <w:r>
          <w:t xml:space="preserve"> de </w:t>
        </w:r>
        <w:proofErr w:type="spellStart"/>
        <w:r>
          <w:t>destaque</w:t>
        </w:r>
        <w:proofErr w:type="spellEnd"/>
        <w:r>
          <w:t xml:space="preserve">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indicar</w:t>
        </w:r>
        <w:proofErr w:type="spellEnd"/>
        <w:r>
          <w:t xml:space="preserve"> que a </w:t>
        </w:r>
        <w:proofErr w:type="spellStart"/>
        <w:r>
          <w:t>ação</w:t>
        </w:r>
        <w:proofErr w:type="spellEnd"/>
        <w:r>
          <w:t xml:space="preserve"> </w:t>
        </w:r>
        <w:proofErr w:type="spellStart"/>
        <w:r>
          <w:t>funcionou</w:t>
        </w:r>
        <w:proofErr w:type="spellEnd"/>
        <w:r>
          <w:t>.</w:t>
        </w:r>
        <w:proofErr w:type="gramStart"/>
        <w:r>
          <w:t>; ;</w:t>
        </w:r>
        <w:proofErr w:type="gramEnd"/>
        <w:r>
          <w:t xml:space="preserve"> </w:t>
        </w:r>
        <w:proofErr w:type="spellStart"/>
        <w:r>
          <w:t>Fui</w:t>
        </w:r>
        <w:proofErr w:type="spellEnd"/>
        <w:r>
          <w:t xml:space="preserve"> </w:t>
        </w:r>
        <w:proofErr w:type="spellStart"/>
        <w:r>
          <w:t>rushado</w:t>
        </w:r>
        <w:proofErr w:type="spellEnd"/>
        <w:r>
          <w:t xml:space="preserve"> por um </w:t>
        </w:r>
        <w:proofErr w:type="spellStart"/>
        <w:r>
          <w:t>inimigo</w:t>
        </w:r>
        <w:proofErr w:type="spellEnd"/>
        <w:r>
          <w:t xml:space="preserve"> </w:t>
        </w:r>
        <w:proofErr w:type="spellStart"/>
        <w:r>
          <w:t>abusado</w:t>
        </w:r>
        <w:proofErr w:type="spellEnd"/>
        <w:r>
          <w:t xml:space="preserve">! </w:t>
        </w:r>
        <w:proofErr w:type="spellStart"/>
        <w:r>
          <w:t>Ele</w:t>
        </w:r>
        <w:proofErr w:type="spellEnd"/>
        <w:r>
          <w:t xml:space="preserve"> </w:t>
        </w:r>
        <w:proofErr w:type="spellStart"/>
        <w:r>
          <w:t>morreu</w:t>
        </w:r>
        <w:proofErr w:type="spellEnd"/>
        <w:r>
          <w:t xml:space="preserve"> </w:t>
        </w:r>
        <w:proofErr w:type="spellStart"/>
        <w:r>
          <w:t>porém</w:t>
        </w:r>
        <w:proofErr w:type="spellEnd"/>
        <w:r>
          <w:t>.</w:t>
        </w:r>
        <w:proofErr w:type="gramStart"/>
        <w:r>
          <w:t>; ;</w:t>
        </w:r>
        <w:proofErr w:type="gramEnd"/>
        <w:r>
          <w:t xml:space="preserve"> É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difícil</w:t>
        </w:r>
        <w:proofErr w:type="spellEnd"/>
        <w:r>
          <w:t xml:space="preserve"> </w:t>
        </w:r>
        <w:proofErr w:type="spellStart"/>
        <w:r>
          <w:t>diferenciar</w:t>
        </w:r>
        <w:proofErr w:type="spellEnd"/>
        <w:r>
          <w:t xml:space="preserve"> </w:t>
        </w:r>
        <w:proofErr w:type="spellStart"/>
        <w:r>
          <w:t>coletores</w:t>
        </w:r>
        <w:proofErr w:type="spellEnd"/>
        <w:r>
          <w:t xml:space="preserve"> de soldados a media/longa </w:t>
        </w:r>
        <w:proofErr w:type="spellStart"/>
        <w:r>
          <w:t>distancia</w:t>
        </w:r>
        <w:proofErr w:type="spellEnd"/>
        <w:r>
          <w:t xml:space="preserve">. </w:t>
        </w:r>
        <w:proofErr w:type="spellStart"/>
        <w:r>
          <w:t>Apesar</w:t>
        </w:r>
        <w:proofErr w:type="spellEnd"/>
        <w:r>
          <w:t xml:space="preserve"> do design deles ser </w:t>
        </w:r>
        <w:proofErr w:type="spellStart"/>
        <w:r>
          <w:t>óbvio</w:t>
        </w:r>
        <w:proofErr w:type="spellEnd"/>
        <w:r>
          <w:t xml:space="preserve"> </w:t>
        </w:r>
        <w:proofErr w:type="spellStart"/>
        <w:r>
          <w:t>olhando</w:t>
        </w:r>
        <w:proofErr w:type="spellEnd"/>
        <w:r>
          <w:t xml:space="preserve"> de </w:t>
        </w:r>
        <w:proofErr w:type="spellStart"/>
        <w:r>
          <w:t>perto</w:t>
        </w:r>
        <w:proofErr w:type="spellEnd"/>
        <w:r>
          <w:t xml:space="preserve">, com o zoom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longe</w:t>
        </w:r>
        <w:proofErr w:type="spellEnd"/>
        <w:r>
          <w:t xml:space="preserve"> é </w:t>
        </w:r>
        <w:proofErr w:type="spellStart"/>
        <w:r>
          <w:t>difícil</w:t>
        </w:r>
        <w:proofErr w:type="spellEnd"/>
        <w:r>
          <w:t xml:space="preserve"> </w:t>
        </w:r>
        <w:proofErr w:type="spellStart"/>
        <w:r>
          <w:t>identificar</w:t>
        </w:r>
        <w:proofErr w:type="spellEnd"/>
        <w:r>
          <w:t xml:space="preserve"> </w:t>
        </w:r>
        <w:proofErr w:type="spellStart"/>
        <w:r>
          <w:t>quem</w:t>
        </w:r>
        <w:proofErr w:type="spellEnd"/>
        <w:r>
          <w:t xml:space="preserve"> é </w:t>
        </w:r>
        <w:proofErr w:type="spellStart"/>
        <w:r>
          <w:t>quem</w:t>
        </w:r>
        <w:proofErr w:type="spellEnd"/>
        <w:r>
          <w:t xml:space="preserve">. ; O </w:t>
        </w:r>
        <w:proofErr w:type="spellStart"/>
        <w:r>
          <w:t>mesmo</w:t>
        </w:r>
        <w:proofErr w:type="spellEnd"/>
        <w:r>
          <w:t xml:space="preserve"> '</w:t>
        </w:r>
        <w:proofErr w:type="spellStart"/>
        <w:r>
          <w:t>problema</w:t>
        </w:r>
        <w:proofErr w:type="spellEnd"/>
        <w:r>
          <w:t xml:space="preserve">' de </w:t>
        </w:r>
        <w:proofErr w:type="spellStart"/>
        <w:r>
          <w:t>não</w:t>
        </w:r>
        <w:proofErr w:type="spellEnd"/>
        <w:r>
          <w:t xml:space="preserve"> haver </w:t>
        </w:r>
        <w:proofErr w:type="spellStart"/>
        <w:r>
          <w:t>indicador</w:t>
        </w:r>
        <w:proofErr w:type="spellEnd"/>
        <w:r>
          <w:t xml:space="preserve"> visual de </w:t>
        </w:r>
        <w:proofErr w:type="spellStart"/>
        <w:r>
          <w:t>foco</w:t>
        </w:r>
        <w:proofErr w:type="spellEnd"/>
        <w:r>
          <w:t xml:space="preserve"> </w:t>
        </w:r>
        <w:proofErr w:type="spellStart"/>
        <w:r>
          <w:t>acontece</w:t>
        </w:r>
        <w:proofErr w:type="spellEnd"/>
        <w:r>
          <w:t xml:space="preserve"> com </w:t>
        </w:r>
        <w:proofErr w:type="spellStart"/>
        <w:r>
          <w:t>inimigos</w:t>
        </w:r>
        <w:proofErr w:type="spellEnd"/>
        <w:r>
          <w:t xml:space="preserve"> </w:t>
        </w:r>
        <w:proofErr w:type="spellStart"/>
        <w:r>
          <w:t>também</w:t>
        </w:r>
        <w:proofErr w:type="spellEnd"/>
        <w:r>
          <w:t xml:space="preserve">, </w:t>
        </w:r>
        <w:proofErr w:type="spellStart"/>
        <w:r>
          <w:t>ao</w:t>
        </w:r>
        <w:proofErr w:type="spellEnd"/>
        <w:r>
          <w:t xml:space="preserve"> </w:t>
        </w:r>
        <w:proofErr w:type="spellStart"/>
        <w:r>
          <w:t>designar</w:t>
        </w:r>
        <w:proofErr w:type="spellEnd"/>
        <w:r>
          <w:t xml:space="preserve"> um </w:t>
        </w:r>
        <w:proofErr w:type="spellStart"/>
        <w:r>
          <w:t>ataque</w:t>
        </w:r>
        <w:proofErr w:type="spellEnd"/>
        <w:r>
          <w:t xml:space="preserve">, </w:t>
        </w:r>
        <w:proofErr w:type="spellStart"/>
        <w:r>
          <w:t>não</w:t>
        </w:r>
        <w:proofErr w:type="spellEnd"/>
        <w:r>
          <w:t xml:space="preserve"> da </w:t>
        </w:r>
        <w:proofErr w:type="spellStart"/>
        <w:r>
          <w:t>pra</w:t>
        </w:r>
        <w:proofErr w:type="spellEnd"/>
        <w:r>
          <w:t xml:space="preserve"> saber se o </w:t>
        </w:r>
        <w:proofErr w:type="spellStart"/>
        <w:r>
          <w:t>inimigo</w:t>
        </w:r>
        <w:proofErr w:type="spellEnd"/>
        <w:r>
          <w:t xml:space="preserve"> </w:t>
        </w:r>
        <w:proofErr w:type="spellStart"/>
        <w:r>
          <w:t>foi</w:t>
        </w:r>
        <w:proofErr w:type="spellEnd"/>
        <w:r>
          <w:t xml:space="preserve"> </w:t>
        </w:r>
        <w:proofErr w:type="spellStart"/>
        <w:r>
          <w:t>realmente</w:t>
        </w:r>
        <w:proofErr w:type="spellEnd"/>
        <w:r>
          <w:t xml:space="preserve"> </w:t>
        </w:r>
        <w:proofErr w:type="spellStart"/>
        <w:r>
          <w:t>selecionado</w:t>
        </w:r>
        <w:proofErr w:type="spellEnd"/>
        <w:r>
          <w:t xml:space="preserve">. ; ;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projeteis</w:t>
        </w:r>
        <w:proofErr w:type="spellEnd"/>
        <w:r>
          <w:t xml:space="preserve"> </w:t>
        </w:r>
        <w:proofErr w:type="spellStart"/>
        <w:r>
          <w:t>podem</w:t>
        </w:r>
        <w:proofErr w:type="spellEnd"/>
        <w:r>
          <w:t xml:space="preserve"> </w:t>
        </w:r>
        <w:proofErr w:type="spellStart"/>
        <w:r>
          <w:t>errar</w:t>
        </w:r>
        <w:proofErr w:type="spellEnd"/>
        <w:r>
          <w:t xml:space="preserve"> o </w:t>
        </w:r>
        <w:proofErr w:type="spellStart"/>
        <w:r>
          <w:t>alvo</w:t>
        </w:r>
        <w:proofErr w:type="spellEnd"/>
        <w:r>
          <w:t xml:space="preserve"> se </w:t>
        </w:r>
        <w:proofErr w:type="spellStart"/>
        <w:r>
          <w:t>ele</w:t>
        </w:r>
        <w:proofErr w:type="spellEnd"/>
        <w:r>
          <w:t xml:space="preserve"> se mover! </w:t>
        </w:r>
        <w:proofErr w:type="spellStart"/>
        <w:r>
          <w:t>Achei</w:t>
        </w:r>
        <w:proofErr w:type="spellEnd"/>
        <w:r>
          <w:t xml:space="preserve"> </w:t>
        </w:r>
        <w:proofErr w:type="spellStart"/>
        <w:r>
          <w:t>isso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interessante</w:t>
        </w:r>
        <w:proofErr w:type="spellEnd"/>
        <w:r>
          <w:t xml:space="preserve">! </w:t>
        </w:r>
        <w:proofErr w:type="spellStart"/>
        <w:r>
          <w:t>Além</w:t>
        </w:r>
        <w:proofErr w:type="spellEnd"/>
        <w:r>
          <w:t xml:space="preserve"> </w:t>
        </w:r>
        <w:proofErr w:type="spellStart"/>
        <w:r>
          <w:t>disso</w:t>
        </w:r>
        <w:proofErr w:type="spellEnd"/>
        <w:r>
          <w:t xml:space="preserve">, </w:t>
        </w:r>
        <w:proofErr w:type="spellStart"/>
        <w:r>
          <w:t>gostei</w:t>
        </w:r>
        <w:proofErr w:type="spellEnd"/>
        <w:r>
          <w:t xml:space="preserve"> do </w:t>
        </w:r>
        <w:proofErr w:type="spellStart"/>
        <w:r>
          <w:t>fato</w:t>
        </w:r>
        <w:proofErr w:type="spellEnd"/>
        <w:r>
          <w:t xml:space="preserve"> do </w:t>
        </w:r>
        <w:proofErr w:type="spellStart"/>
        <w:r>
          <w:t>projetil</w:t>
        </w:r>
        <w:proofErr w:type="spellEnd"/>
        <w:r>
          <w:t xml:space="preserve"> </w:t>
        </w:r>
        <w:proofErr w:type="spellStart"/>
        <w:r>
          <w:t>continuar</w:t>
        </w:r>
        <w:proofErr w:type="spellEnd"/>
        <w:r>
          <w:t xml:space="preserve"> '</w:t>
        </w:r>
        <w:proofErr w:type="spellStart"/>
        <w:r>
          <w:t>voando</w:t>
        </w:r>
        <w:proofErr w:type="spellEnd"/>
        <w:r>
          <w:t xml:space="preserve">' por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certa</w:t>
        </w:r>
        <w:proofErr w:type="spellEnd"/>
        <w:r>
          <w:t xml:space="preserve"> </w:t>
        </w:r>
        <w:proofErr w:type="spellStart"/>
        <w:r>
          <w:t>distancia</w:t>
        </w:r>
        <w:proofErr w:type="spellEnd"/>
        <w:r>
          <w:t xml:space="preserve">, </w:t>
        </w:r>
        <w:proofErr w:type="spellStart"/>
        <w:r>
          <w:t>podendo</w:t>
        </w:r>
        <w:proofErr w:type="spellEnd"/>
        <w:r>
          <w:t xml:space="preserve"> </w:t>
        </w:r>
        <w:proofErr w:type="spellStart"/>
        <w:r>
          <w:t>acertar</w:t>
        </w:r>
        <w:proofErr w:type="spellEnd"/>
        <w:r>
          <w:t xml:space="preserve"> outros </w:t>
        </w:r>
        <w:proofErr w:type="spellStart"/>
        <w:r>
          <w:t>inimigos</w:t>
        </w:r>
        <w:proofErr w:type="spellEnd"/>
        <w:r>
          <w:t xml:space="preserve">!; ; </w:t>
        </w:r>
        <w:proofErr w:type="spellStart"/>
        <w:r>
          <w:t>Faltou</w:t>
        </w:r>
        <w:proofErr w:type="spellEnd"/>
        <w:r>
          <w:t xml:space="preserve"> um </w:t>
        </w:r>
        <w:proofErr w:type="spellStart"/>
        <w:r>
          <w:t>som</w:t>
        </w:r>
        <w:proofErr w:type="spellEnd"/>
        <w:r>
          <w:t xml:space="preserve"> né? :(; ; A base </w:t>
        </w:r>
        <w:proofErr w:type="spellStart"/>
        <w:r>
          <w:t>inimiga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pouco</w:t>
        </w:r>
        <w:proofErr w:type="spellEnd"/>
        <w:r>
          <w:t xml:space="preserve"> HP, é </w:t>
        </w:r>
        <w:proofErr w:type="spellStart"/>
        <w:r>
          <w:t>relativamente</w:t>
        </w:r>
        <w:proofErr w:type="spellEnd"/>
        <w:r>
          <w:t xml:space="preserve"> </w:t>
        </w:r>
        <w:proofErr w:type="spellStart"/>
        <w:r>
          <w:t>fácil</w:t>
        </w:r>
        <w:proofErr w:type="spellEnd"/>
        <w:r>
          <w:t xml:space="preserve"> de </w:t>
        </w:r>
        <w:proofErr w:type="spellStart"/>
        <w:r>
          <w:t>destruir</w:t>
        </w:r>
        <w:proofErr w:type="spellEnd"/>
        <w:r>
          <w:t xml:space="preserve">.; ; O </w:t>
        </w:r>
        <w:proofErr w:type="spellStart"/>
        <w:r>
          <w:t>ritmo</w:t>
        </w:r>
        <w:proofErr w:type="spellEnd"/>
        <w:r>
          <w:t xml:space="preserve"> de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parece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acelerado</w:t>
        </w:r>
        <w:proofErr w:type="spellEnd"/>
        <w:r>
          <w:t xml:space="preserve">, </w:t>
        </w:r>
        <w:proofErr w:type="spellStart"/>
        <w:r>
          <w:t>parece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 para </w:t>
        </w:r>
        <w:proofErr w:type="spellStart"/>
        <w:r>
          <w:t>partidas</w:t>
        </w:r>
        <w:proofErr w:type="spellEnd"/>
        <w:r>
          <w:t xml:space="preserve"> </w:t>
        </w:r>
        <w:proofErr w:type="spellStart"/>
        <w:r>
          <w:t>rápidas</w:t>
        </w:r>
        <w:proofErr w:type="spellEnd"/>
        <w:r>
          <w:t xml:space="preserve"> :); ; No menu principal,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clico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'continue' e </w:t>
        </w:r>
        <w:proofErr w:type="spellStart"/>
        <w:r>
          <w:t>seleciono</w:t>
        </w:r>
        <w:proofErr w:type="spellEnd"/>
        <w:r>
          <w:t xml:space="preserve"> o 'level 1', a </w:t>
        </w:r>
        <w:proofErr w:type="spellStart"/>
        <w:r>
          <w:t>tela</w:t>
        </w:r>
        <w:proofErr w:type="spellEnd"/>
        <w:r>
          <w:t xml:space="preserve"> dos </w:t>
        </w:r>
        <w:proofErr w:type="spellStart"/>
        <w:r>
          <w:t>controles</w:t>
        </w:r>
        <w:proofErr w:type="spellEnd"/>
        <w:r>
          <w:t xml:space="preserve"> </w:t>
        </w:r>
        <w:proofErr w:type="spellStart"/>
        <w:r>
          <w:t>fica</w:t>
        </w:r>
        <w:proofErr w:type="spellEnd"/>
        <w:r>
          <w:t xml:space="preserve"> </w:t>
        </w:r>
        <w:proofErr w:type="spellStart"/>
        <w:r>
          <w:t>piscando</w:t>
        </w:r>
        <w:proofErr w:type="spellEnd"/>
        <w:r>
          <w:t xml:space="preserve">, </w:t>
        </w:r>
        <w:proofErr w:type="spellStart"/>
        <w:r>
          <w:t>alternando</w:t>
        </w:r>
        <w:proofErr w:type="spellEnd"/>
        <w:r>
          <w:t xml:space="preserve"> entre '</w:t>
        </w:r>
        <w:proofErr w:type="spellStart"/>
        <w:r>
          <w:t>tela</w:t>
        </w:r>
        <w:proofErr w:type="spellEnd"/>
        <w:r>
          <w:t xml:space="preserve"> dos </w:t>
        </w:r>
        <w:proofErr w:type="spellStart"/>
        <w:r>
          <w:t>controles</w:t>
        </w:r>
        <w:proofErr w:type="spellEnd"/>
        <w:r>
          <w:t>' e '</w:t>
        </w:r>
        <w:proofErr w:type="spellStart"/>
        <w:r>
          <w:t>fundo</w:t>
        </w:r>
        <w:proofErr w:type="spellEnd"/>
        <w:r>
          <w:t xml:space="preserve"> do menu' (o que </w:t>
        </w:r>
        <w:proofErr w:type="spellStart"/>
        <w:r>
          <w:t>tem</w:t>
        </w:r>
        <w:proofErr w:type="spellEnd"/>
        <w:r>
          <w:t xml:space="preserve"> o </w:t>
        </w:r>
        <w:proofErr w:type="spellStart"/>
        <w:r>
          <w:t>castelo</w:t>
        </w:r>
        <w:proofErr w:type="spellEnd"/>
        <w:r>
          <w:t xml:space="preserve">/base), a </w:t>
        </w:r>
        <w:proofErr w:type="spellStart"/>
        <w:r>
          <w:t>fase</w:t>
        </w:r>
        <w:proofErr w:type="spellEnd"/>
        <w:r>
          <w:t xml:space="preserve"> </w:t>
        </w:r>
        <w:proofErr w:type="spellStart"/>
        <w:r>
          <w:t>carrega</w:t>
        </w:r>
        <w:proofErr w:type="spellEnd"/>
        <w:r>
          <w:t xml:space="preserve"> </w:t>
        </w:r>
        <w:proofErr w:type="spellStart"/>
        <w:r>
          <w:t>normalmente</w:t>
        </w:r>
        <w:proofErr w:type="spellEnd"/>
        <w:r>
          <w:t xml:space="preserve"> </w:t>
        </w:r>
        <w:proofErr w:type="spellStart"/>
        <w:r>
          <w:t>após</w:t>
        </w:r>
        <w:proofErr w:type="spellEnd"/>
        <w:r>
          <w:t xml:space="preserve"> um tempo. ; </w:t>
        </w:r>
        <w:proofErr w:type="spellStart"/>
        <w:r>
          <w:t>Selecionando</w:t>
        </w:r>
        <w:proofErr w:type="spellEnd"/>
        <w:r>
          <w:t xml:space="preserve"> o 'level 2' </w:t>
        </w:r>
        <w:proofErr w:type="spellStart"/>
        <w:r>
          <w:t>isso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acontece</w:t>
        </w:r>
        <w:proofErr w:type="spellEnd"/>
        <w:r>
          <w:t xml:space="preserve">.; ; </w:t>
        </w:r>
        <w:proofErr w:type="spellStart"/>
        <w:r>
          <w:t>Aqui</w:t>
        </w:r>
        <w:proofErr w:type="spellEnd"/>
        <w:r>
          <w:t xml:space="preserve"> </w:t>
        </w:r>
        <w:proofErr w:type="spellStart"/>
        <w:r>
          <w:t>acaba</w:t>
        </w:r>
        <w:proofErr w:type="spellEnd"/>
        <w:r>
          <w:t xml:space="preserve"> </w:t>
        </w:r>
        <w:proofErr w:type="spellStart"/>
        <w:r>
          <w:t>minha</w:t>
        </w:r>
        <w:proofErr w:type="spellEnd"/>
        <w:r>
          <w:t xml:space="preserve"> </w:t>
        </w:r>
        <w:proofErr w:type="spellStart"/>
        <w:r>
          <w:t>sessão</w:t>
        </w:r>
        <w:proofErr w:type="spellEnd"/>
        <w:r>
          <w:t xml:space="preserve"> de </w:t>
        </w:r>
        <w:proofErr w:type="spellStart"/>
        <w:r>
          <w:t>jogo</w:t>
        </w:r>
        <w:proofErr w:type="spellEnd"/>
        <w:r>
          <w:t xml:space="preserve"> :); ; </w:t>
        </w:r>
        <w:proofErr w:type="spellStart"/>
        <w:r>
          <w:t>Parabéns</w:t>
        </w:r>
        <w:proofErr w:type="spellEnd"/>
        <w:r>
          <w:t xml:space="preserve"> </w:t>
        </w:r>
        <w:proofErr w:type="spellStart"/>
        <w:r>
          <w:t>pelo</w:t>
        </w:r>
        <w:proofErr w:type="spellEnd"/>
        <w:r>
          <w:t xml:space="preserve"> </w:t>
        </w:r>
        <w:proofErr w:type="spellStart"/>
        <w:r>
          <w:t>trabalho</w:t>
        </w:r>
        <w:proofErr w:type="spellEnd"/>
        <w:r>
          <w:t xml:space="preserve">! ; ; ; </w:t>
        </w:r>
        <w:proofErr w:type="spellStart"/>
        <w:r>
          <w:t>Pontos</w:t>
        </w:r>
        <w:proofErr w:type="spellEnd"/>
        <w:r>
          <w:t xml:space="preserve"> </w:t>
        </w:r>
        <w:proofErr w:type="spellStart"/>
        <w:r>
          <w:t>negativos</w:t>
        </w:r>
        <w:proofErr w:type="spellEnd"/>
        <w:r>
          <w:t xml:space="preserve">:; -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som</w:t>
        </w:r>
        <w:proofErr w:type="spellEnd"/>
        <w:r>
          <w:t xml:space="preserve">; -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indicador</w:t>
        </w:r>
        <w:proofErr w:type="spellEnd"/>
        <w:r>
          <w:t xml:space="preserve"> de </w:t>
        </w:r>
        <w:proofErr w:type="spellStart"/>
        <w:r>
          <w:t>foco</w:t>
        </w:r>
        <w:proofErr w:type="spellEnd"/>
        <w:r>
          <w:t xml:space="preserve"> sob </w:t>
        </w:r>
        <w:proofErr w:type="spellStart"/>
        <w:r>
          <w:t>recursos</w:t>
        </w:r>
        <w:proofErr w:type="spellEnd"/>
        <w:r>
          <w:t xml:space="preserve"> (</w:t>
        </w:r>
        <w:proofErr w:type="spellStart"/>
        <w:r>
          <w:t>pedra</w:t>
        </w:r>
        <w:proofErr w:type="spellEnd"/>
        <w:r>
          <w:t>/</w:t>
        </w:r>
        <w:proofErr w:type="spellStart"/>
        <w:r>
          <w:t>árvore</w:t>
        </w:r>
        <w:proofErr w:type="spellEnd"/>
        <w:r>
          <w:t xml:space="preserve">) e </w:t>
        </w:r>
        <w:proofErr w:type="spellStart"/>
        <w:r>
          <w:t>inimigos</w:t>
        </w:r>
        <w:proofErr w:type="spellEnd"/>
        <w:r>
          <w:t xml:space="preserve"> </w:t>
        </w:r>
        <w:proofErr w:type="spellStart"/>
        <w:r>
          <w:t>selecionados</w:t>
        </w:r>
        <w:proofErr w:type="spellEnd"/>
        <w:r>
          <w:t xml:space="preserve">.; ; </w:t>
        </w:r>
        <w:proofErr w:type="spellStart"/>
        <w:r>
          <w:t>Pontos</w:t>
        </w:r>
        <w:proofErr w:type="spellEnd"/>
        <w:r>
          <w:t xml:space="preserve"> </w:t>
        </w:r>
        <w:proofErr w:type="spellStart"/>
        <w:r>
          <w:t>neutros</w:t>
        </w:r>
        <w:proofErr w:type="spellEnd"/>
        <w:r>
          <w:t xml:space="preserve">; - A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média</w:t>
        </w:r>
        <w:proofErr w:type="spellEnd"/>
        <w:r>
          <w:t xml:space="preserve">/longa </w:t>
        </w:r>
        <w:proofErr w:type="spellStart"/>
        <w:r>
          <w:t>distância</w:t>
        </w:r>
        <w:proofErr w:type="spellEnd"/>
        <w:r>
          <w:t xml:space="preserve"> de zoom, </w:t>
        </w:r>
        <w:proofErr w:type="spellStart"/>
        <w:r>
          <w:t>fica</w:t>
        </w:r>
        <w:proofErr w:type="spellEnd"/>
        <w:r>
          <w:t xml:space="preserve"> </w:t>
        </w:r>
        <w:proofErr w:type="spellStart"/>
        <w:r>
          <w:t>difícil</w:t>
        </w:r>
        <w:proofErr w:type="spellEnd"/>
        <w:r>
          <w:t xml:space="preserve"> </w:t>
        </w:r>
        <w:proofErr w:type="spellStart"/>
        <w:r>
          <w:t>diferenciar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coletores</w:t>
        </w:r>
        <w:proofErr w:type="spellEnd"/>
        <w:r>
          <w:t xml:space="preserve"> dos soldados; - Base </w:t>
        </w:r>
        <w:proofErr w:type="spellStart"/>
        <w:r>
          <w:t>inimiga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pouco</w:t>
        </w:r>
        <w:proofErr w:type="spellEnd"/>
        <w:r>
          <w:t xml:space="preserve"> HP; - </w:t>
        </w:r>
        <w:proofErr w:type="spellStart"/>
        <w:r>
          <w:t>Inimigos</w:t>
        </w:r>
        <w:proofErr w:type="spellEnd"/>
        <w:r>
          <w:t xml:space="preserve"> </w:t>
        </w:r>
        <w:proofErr w:type="spellStart"/>
        <w:r>
          <w:t>rushadores</w:t>
        </w:r>
        <w:proofErr w:type="spellEnd"/>
        <w:r>
          <w:t xml:space="preserve"> :P; ; </w:t>
        </w:r>
        <w:proofErr w:type="spellStart"/>
        <w:r>
          <w:t>Pontos</w:t>
        </w:r>
        <w:proofErr w:type="spellEnd"/>
        <w:r>
          <w:t xml:space="preserve"> </w:t>
        </w:r>
        <w:proofErr w:type="spellStart"/>
        <w:r>
          <w:t>positivos</w:t>
        </w:r>
        <w:proofErr w:type="spellEnd"/>
        <w:r>
          <w:t xml:space="preserve">:; - </w:t>
        </w:r>
        <w:proofErr w:type="spellStart"/>
        <w:r>
          <w:t>Gráficos</w:t>
        </w:r>
        <w:proofErr w:type="spellEnd"/>
        <w:r>
          <w:t xml:space="preserve"> bonitos, </w:t>
        </w:r>
        <w:proofErr w:type="spellStart"/>
        <w:r>
          <w:t>coerentes</w:t>
        </w:r>
        <w:proofErr w:type="spellEnd"/>
        <w:r>
          <w:t xml:space="preserve">; - Bom </w:t>
        </w:r>
        <w:proofErr w:type="spellStart"/>
        <w:r>
          <w:t>desempenho</w:t>
        </w:r>
        <w:proofErr w:type="spellEnd"/>
        <w:r>
          <w:t xml:space="preserve">, 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travamentos</w:t>
        </w:r>
        <w:proofErr w:type="spellEnd"/>
        <w:r>
          <w:t xml:space="preserve"> </w:t>
        </w:r>
        <w:proofErr w:type="spellStart"/>
        <w:r>
          <w:t>ou</w:t>
        </w:r>
        <w:proofErr w:type="spellEnd"/>
        <w:r>
          <w:t xml:space="preserve"> </w:t>
        </w:r>
        <w:proofErr w:type="spellStart"/>
        <w:r>
          <w:t>enroscos</w:t>
        </w:r>
        <w:proofErr w:type="spellEnd"/>
        <w:r>
          <w:t xml:space="preserve">; - Game design </w:t>
        </w:r>
        <w:proofErr w:type="spellStart"/>
        <w:r>
          <w:t>bem</w:t>
        </w:r>
        <w:proofErr w:type="spellEnd"/>
        <w:r>
          <w:t xml:space="preserve"> '</w:t>
        </w:r>
        <w:proofErr w:type="spellStart"/>
        <w:r>
          <w:t>óbvio</w:t>
        </w:r>
        <w:proofErr w:type="spellEnd"/>
        <w:r>
          <w:t xml:space="preserve">', </w:t>
        </w:r>
        <w:proofErr w:type="spellStart"/>
        <w:r>
          <w:t>seguindo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padrões</w:t>
        </w:r>
        <w:proofErr w:type="spellEnd"/>
        <w:r>
          <w:t xml:space="preserve"> dos </w:t>
        </w:r>
        <w:proofErr w:type="spellStart"/>
        <w:r>
          <w:t>jogos</w:t>
        </w:r>
        <w:proofErr w:type="spellEnd"/>
        <w:r>
          <w:t xml:space="preserve"> RTS. Simples de </w:t>
        </w:r>
        <w:proofErr w:type="spellStart"/>
        <w:r>
          <w:t>entender</w:t>
        </w:r>
        <w:proofErr w:type="spellEnd"/>
        <w:r>
          <w:t xml:space="preserve"> e de </w:t>
        </w:r>
        <w:proofErr w:type="spellStart"/>
        <w:r>
          <w:t>começar</w:t>
        </w:r>
        <w:proofErr w:type="spellEnd"/>
        <w:r>
          <w:t xml:space="preserve"> a </w:t>
        </w:r>
        <w:proofErr w:type="spellStart"/>
        <w:r>
          <w:t>jogar</w:t>
        </w:r>
        <w:proofErr w:type="spellEnd"/>
        <w:r>
          <w:t xml:space="preserve">; - </w:t>
        </w:r>
        <w:proofErr w:type="spellStart"/>
        <w:r>
          <w:t>Controles</w:t>
        </w:r>
        <w:proofErr w:type="spellEnd"/>
        <w:r>
          <w:t xml:space="preserve"> </w:t>
        </w:r>
        <w:proofErr w:type="spellStart"/>
        <w:r>
          <w:t>funcionam</w:t>
        </w:r>
        <w:proofErr w:type="spellEnd"/>
        <w:r>
          <w:t xml:space="preserve"> </w:t>
        </w:r>
        <w:proofErr w:type="spellStart"/>
        <w:r>
          <w:t>perfeitamente</w:t>
        </w:r>
        <w:proofErr w:type="spellEnd"/>
        <w:r>
          <w:t xml:space="preserve">, zoom, </w:t>
        </w:r>
        <w:proofErr w:type="spellStart"/>
        <w:r>
          <w:t>movimento</w:t>
        </w:r>
        <w:proofErr w:type="spellEnd"/>
        <w:r>
          <w:t xml:space="preserve">, </w:t>
        </w:r>
        <w:proofErr w:type="spellStart"/>
        <w:r>
          <w:t>seleção</w:t>
        </w:r>
        <w:proofErr w:type="spellEnd"/>
        <w:r>
          <w:t xml:space="preserve"> com clique e </w:t>
        </w:r>
        <w:proofErr w:type="spellStart"/>
        <w:r>
          <w:t>seleção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área</w:t>
        </w:r>
        <w:proofErr w:type="spellEnd"/>
        <w:r>
          <w:t xml:space="preserve">; - </w:t>
        </w:r>
        <w:proofErr w:type="spellStart"/>
        <w:r>
          <w:t>Experiência</w:t>
        </w:r>
        <w:proofErr w:type="spellEnd"/>
        <w:r>
          <w:t xml:space="preserve"> de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sólida</w:t>
        </w:r>
        <w:proofErr w:type="spellEnd"/>
        <w:r>
          <w:t xml:space="preserve">, </w:t>
        </w:r>
        <w:proofErr w:type="spellStart"/>
        <w:r>
          <w:t>tranquila</w:t>
        </w:r>
        <w:proofErr w:type="spellEnd"/>
        <w:r>
          <w:t xml:space="preserve"> e </w:t>
        </w:r>
        <w:proofErr w:type="spellStart"/>
        <w:r>
          <w:t>divertida</w:t>
        </w:r>
        <w:proofErr w:type="spellEnd"/>
      </w:ins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58" w:author="LEONARDO DANTAS GOMES DE LIRA" w:date="2020-06-28T14:41:00Z"/>
        </w:rPr>
      </w:pPr>
      <w:ins w:id="759" w:author="LEONARDO DANTAS GOMES DE LIRA" w:date="2020-06-28T14:41:00Z">
        <w:r>
          <w:t xml:space="preserve">Jogo </w:t>
        </w:r>
        <w:proofErr w:type="spellStart"/>
        <w:r>
          <w:t>promissor</w:t>
        </w:r>
        <w:proofErr w:type="spellEnd"/>
        <w:r>
          <w:t xml:space="preserve">, com </w:t>
        </w:r>
        <w:proofErr w:type="spellStart"/>
        <w:r>
          <w:t>bom</w:t>
        </w:r>
        <w:proofErr w:type="spellEnd"/>
        <w:r>
          <w:t xml:space="preserve"> </w:t>
        </w:r>
        <w:proofErr w:type="spellStart"/>
        <w:r>
          <w:t>polimento</w:t>
        </w:r>
        <w:proofErr w:type="spellEnd"/>
        <w:r>
          <w:t xml:space="preserve"> </w:t>
        </w:r>
        <w:proofErr w:type="spellStart"/>
        <w:r>
          <w:t>será</w:t>
        </w:r>
        <w:proofErr w:type="spellEnd"/>
        <w:r>
          <w:t xml:space="preserve"> um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proofErr w:type="gramStart"/>
        <w:r>
          <w:t>divertido</w:t>
        </w:r>
        <w:proofErr w:type="spellEnd"/>
        <w:r>
          <w:t>;</w:t>
        </w:r>
        <w:proofErr w:type="gramEnd"/>
      </w:ins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60" w:author="LEONARDO DANTAS GOMES DE LIRA" w:date="2020-06-28T14:41:00Z"/>
        </w:rPr>
      </w:pPr>
      <w:proofErr w:type="spellStart"/>
      <w:ins w:id="761" w:author="LEONARDO DANTAS GOMES DE LIRA" w:date="2020-06-28T14:41:00Z">
        <w:r>
          <w:t>Gostei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,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desenvolvido</w:t>
        </w:r>
        <w:proofErr w:type="spellEnd"/>
        <w:r>
          <w:t xml:space="preserve"> e </w:t>
        </w:r>
        <w:proofErr w:type="spellStart"/>
        <w:r>
          <w:t>fiquei</w:t>
        </w:r>
        <w:proofErr w:type="spellEnd"/>
        <w:r>
          <w:t xml:space="preserve"> </w:t>
        </w:r>
        <w:proofErr w:type="spellStart"/>
        <w:r>
          <w:t>impressionado</w:t>
        </w:r>
        <w:proofErr w:type="spellEnd"/>
        <w:r>
          <w:t xml:space="preserve"> com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gráficos</w:t>
        </w:r>
        <w:proofErr w:type="spellEnd"/>
        <w:r>
          <w:t xml:space="preserve"> do </w:t>
        </w:r>
        <w:proofErr w:type="spellStart"/>
        <w:r>
          <w:t>jogo</w:t>
        </w:r>
        <w:proofErr w:type="spellEnd"/>
        <w:r>
          <w:t xml:space="preserve">.; Como </w:t>
        </w:r>
        <w:proofErr w:type="spellStart"/>
        <w:r>
          <w:t>alguns</w:t>
        </w:r>
        <w:proofErr w:type="spellEnd"/>
        <w:r>
          <w:t xml:space="preserve"> dos </w:t>
        </w:r>
        <w:proofErr w:type="spellStart"/>
        <w:r>
          <w:t>erros</w:t>
        </w:r>
        <w:proofErr w:type="spellEnd"/>
        <w:r>
          <w:t xml:space="preserve"> que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tenho</w:t>
        </w:r>
        <w:proofErr w:type="spellEnd"/>
        <w:r>
          <w:t xml:space="preserve"> a </w:t>
        </w:r>
        <w:proofErr w:type="spellStart"/>
        <w:r>
          <w:t>relatar</w:t>
        </w:r>
        <w:proofErr w:type="spellEnd"/>
        <w:r>
          <w:t xml:space="preserve"> </w:t>
        </w:r>
        <w:proofErr w:type="spellStart"/>
        <w:r>
          <w:t>já</w:t>
        </w:r>
        <w:proofErr w:type="spellEnd"/>
        <w:r>
          <w:t xml:space="preserve"> </w:t>
        </w:r>
        <w:proofErr w:type="spellStart"/>
        <w:r>
          <w:t>foram</w:t>
        </w:r>
        <w:proofErr w:type="spellEnd"/>
        <w:r>
          <w:t xml:space="preserve"> </w:t>
        </w:r>
        <w:proofErr w:type="spellStart"/>
        <w:r>
          <w:t>notados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tenho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o que </w:t>
        </w:r>
        <w:proofErr w:type="spellStart"/>
        <w:r>
          <w:t>falar</w:t>
        </w:r>
        <w:proofErr w:type="spellEnd"/>
        <w:r>
          <w:t xml:space="preserve"> </w:t>
        </w:r>
        <w:proofErr w:type="spellStart"/>
        <w:r>
          <w:t>aqui</w:t>
        </w:r>
        <w:proofErr w:type="spellEnd"/>
        <w:r>
          <w:t xml:space="preserve">. </w:t>
        </w:r>
        <w:proofErr w:type="spellStart"/>
        <w:r>
          <w:t>Esse</w:t>
        </w:r>
        <w:proofErr w:type="spellEnd"/>
        <w:r>
          <w:t xml:space="preserve">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foi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, </w:t>
        </w:r>
        <w:proofErr w:type="spellStart"/>
        <w:r>
          <w:t>só</w:t>
        </w:r>
        <w:proofErr w:type="spellEnd"/>
        <w:r>
          <w:t xml:space="preserve"> </w:t>
        </w:r>
        <w:proofErr w:type="spellStart"/>
        <w:r>
          <w:t>faltou</w:t>
        </w:r>
        <w:proofErr w:type="spellEnd"/>
        <w:r>
          <w:t xml:space="preserve"> um </w:t>
        </w:r>
        <w:proofErr w:type="spellStart"/>
        <w:r>
          <w:t>objetivo</w:t>
        </w:r>
        <w:proofErr w:type="spellEnd"/>
        <w:r>
          <w:t xml:space="preserve"> </w:t>
        </w:r>
        <w:proofErr w:type="spellStart"/>
        <w:r>
          <w:t>ou</w:t>
        </w:r>
        <w:proofErr w:type="spellEnd"/>
        <w:r>
          <w:t xml:space="preserve"> </w:t>
        </w:r>
        <w:proofErr w:type="spellStart"/>
        <w:r>
          <w:t>historia</w:t>
        </w:r>
        <w:proofErr w:type="spellEnd"/>
        <w:r>
          <w:t xml:space="preserve"> que motive a </w:t>
        </w:r>
        <w:proofErr w:type="spellStart"/>
        <w:r>
          <w:t>gente</w:t>
        </w:r>
        <w:proofErr w:type="spellEnd"/>
        <w:r>
          <w:t xml:space="preserve"> a </w:t>
        </w:r>
        <w:proofErr w:type="spellStart"/>
        <w:r>
          <w:t>jogar</w:t>
        </w:r>
        <w:proofErr w:type="spellEnd"/>
        <w:r>
          <w:t xml:space="preserve">, de resto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foi</w:t>
        </w:r>
        <w:proofErr w:type="spellEnd"/>
        <w:r>
          <w:t xml:space="preserve"> </w:t>
        </w:r>
        <w:proofErr w:type="spellStart"/>
        <w:r>
          <w:t>maravilhoso</w:t>
        </w:r>
        <w:proofErr w:type="spellEnd"/>
      </w:ins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62" w:author="LEONARDO DANTAS GOMES DE LIRA" w:date="2020-06-28T14:41:00Z"/>
        </w:rPr>
      </w:pPr>
      <w:proofErr w:type="spellStart"/>
      <w:ins w:id="763" w:author="LEONARDO DANTAS GOMES DE LIRA" w:date="2020-06-28T14:41:00Z">
        <w:r>
          <w:t>Pessoal</w:t>
        </w:r>
        <w:proofErr w:type="spellEnd"/>
        <w:r>
          <w:t xml:space="preserve"> </w:t>
        </w:r>
        <w:proofErr w:type="spellStart"/>
        <w:r>
          <w:t>parabéns</w:t>
        </w:r>
        <w:proofErr w:type="spellEnd"/>
        <w:r>
          <w:t xml:space="preserve"> </w:t>
        </w:r>
        <w:proofErr w:type="spellStart"/>
        <w:r>
          <w:t>pelo</w:t>
        </w:r>
        <w:proofErr w:type="spellEnd"/>
        <w:r>
          <w:t xml:space="preserve"> </w:t>
        </w:r>
        <w:proofErr w:type="spellStart"/>
        <w:r>
          <w:t>trabalho</w:t>
        </w:r>
        <w:proofErr w:type="spellEnd"/>
        <w:r>
          <w:t xml:space="preserve">! Minhas </w:t>
        </w:r>
        <w:proofErr w:type="spellStart"/>
        <w:r>
          <w:t>sugestões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: </w:t>
        </w:r>
        <w:proofErr w:type="spellStart"/>
        <w:r>
          <w:t>melhor</w:t>
        </w:r>
        <w:proofErr w:type="spellEnd"/>
        <w:r>
          <w:t xml:space="preserve"> feedback de qual </w:t>
        </w:r>
        <w:proofErr w:type="spellStart"/>
        <w:r>
          <w:t>tropa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selecionada</w:t>
        </w:r>
        <w:proofErr w:type="spellEnd"/>
        <w:r>
          <w:t xml:space="preserve">.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só</w:t>
        </w:r>
        <w:proofErr w:type="spellEnd"/>
        <w:r>
          <w:t xml:space="preserve"> o </w:t>
        </w:r>
        <w:proofErr w:type="spellStart"/>
        <w:r>
          <w:t>círculo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volta</w:t>
        </w:r>
        <w:proofErr w:type="spellEnd"/>
        <w:r>
          <w:t xml:space="preserve"> </w:t>
        </w:r>
        <w:proofErr w:type="spellStart"/>
        <w:r>
          <w:t>dela</w:t>
        </w:r>
        <w:proofErr w:type="spellEnd"/>
        <w:r>
          <w:t xml:space="preserve">, mas tb </w:t>
        </w:r>
        <w:proofErr w:type="spellStart"/>
        <w:r>
          <w:t>dizendo</w:t>
        </w:r>
        <w:proofErr w:type="spellEnd"/>
        <w:r>
          <w:t xml:space="preserve"> qual o </w:t>
        </w:r>
        <w:proofErr w:type="spellStart"/>
        <w:r>
          <w:t>seu</w:t>
        </w:r>
        <w:proofErr w:type="spellEnd"/>
        <w:r>
          <w:t xml:space="preserve"> </w:t>
        </w:r>
        <w:proofErr w:type="spellStart"/>
        <w:r>
          <w:t>tipo</w:t>
        </w:r>
        <w:proofErr w:type="spellEnd"/>
        <w:r>
          <w:t xml:space="preserve">. </w:t>
        </w:r>
        <w:proofErr w:type="spellStart"/>
        <w:r>
          <w:t>Digo</w:t>
        </w:r>
        <w:proofErr w:type="spellEnd"/>
        <w:r>
          <w:t xml:space="preserve"> </w:t>
        </w:r>
        <w:proofErr w:type="spellStart"/>
        <w:r>
          <w:t>isso</w:t>
        </w:r>
        <w:proofErr w:type="spellEnd"/>
        <w:r>
          <w:t xml:space="preserve"> pois por </w:t>
        </w:r>
        <w:proofErr w:type="spellStart"/>
        <w:r>
          <w:t>várias</w:t>
        </w:r>
        <w:proofErr w:type="spellEnd"/>
        <w:r>
          <w:t xml:space="preserve"> </w:t>
        </w:r>
        <w:proofErr w:type="spellStart"/>
        <w:r>
          <w:t>vezes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soube</w:t>
        </w:r>
        <w:proofErr w:type="spellEnd"/>
        <w:r>
          <w:t xml:space="preserve"> se </w:t>
        </w:r>
        <w:proofErr w:type="spellStart"/>
        <w:r>
          <w:t>tinha</w:t>
        </w:r>
        <w:proofErr w:type="spellEnd"/>
        <w:r>
          <w:t xml:space="preserve"> </w:t>
        </w:r>
        <w:proofErr w:type="spellStart"/>
        <w:r>
          <w:t>selecionado</w:t>
        </w:r>
        <w:proofErr w:type="spellEnd"/>
        <w:r>
          <w:t xml:space="preserve"> um </w:t>
        </w:r>
        <w:proofErr w:type="spellStart"/>
        <w:r>
          <w:t>robô</w:t>
        </w:r>
        <w:proofErr w:type="spellEnd"/>
        <w:r>
          <w:t xml:space="preserve"> de </w:t>
        </w:r>
        <w:proofErr w:type="spellStart"/>
        <w:r>
          <w:t>combate</w:t>
        </w:r>
        <w:proofErr w:type="spellEnd"/>
        <w:r>
          <w:t xml:space="preserve"> </w:t>
        </w:r>
        <w:proofErr w:type="spellStart"/>
        <w:r>
          <w:t>ou</w:t>
        </w:r>
        <w:proofErr w:type="spellEnd"/>
        <w:r>
          <w:t xml:space="preserve"> um </w:t>
        </w:r>
        <w:proofErr w:type="spellStart"/>
        <w:r>
          <w:t>robô</w:t>
        </w:r>
        <w:proofErr w:type="spellEnd"/>
        <w:r>
          <w:t xml:space="preserve"> </w:t>
        </w:r>
        <w:proofErr w:type="spellStart"/>
        <w:r>
          <w:t>coletor</w:t>
        </w:r>
        <w:proofErr w:type="spellEnd"/>
        <w:r>
          <w:t xml:space="preserve">. </w:t>
        </w:r>
        <w:proofErr w:type="spellStart"/>
        <w:r>
          <w:t>Aí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outro </w:t>
        </w:r>
        <w:proofErr w:type="spellStart"/>
        <w:r>
          <w:t>problema</w:t>
        </w:r>
        <w:proofErr w:type="spellEnd"/>
        <w:r>
          <w:t xml:space="preserve">: </w:t>
        </w:r>
        <w:proofErr w:type="spellStart"/>
        <w:r>
          <w:t>sinto</w:t>
        </w:r>
        <w:proofErr w:type="spellEnd"/>
        <w:r>
          <w:t xml:space="preserve"> </w:t>
        </w:r>
        <w:r>
          <w:lastRenderedPageBreak/>
          <w:t xml:space="preserve">que as </w:t>
        </w:r>
        <w:proofErr w:type="spellStart"/>
        <w:r>
          <w:t>tropas</w:t>
        </w:r>
        <w:proofErr w:type="spellEnd"/>
        <w:r>
          <w:t xml:space="preserve"> </w:t>
        </w:r>
        <w:proofErr w:type="spellStart"/>
        <w:r>
          <w:t>são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parecidas</w:t>
        </w:r>
        <w:proofErr w:type="spellEnd"/>
        <w:r>
          <w:t xml:space="preserve"> entre </w:t>
        </w:r>
        <w:proofErr w:type="spellStart"/>
        <w:r>
          <w:t>si</w:t>
        </w:r>
        <w:proofErr w:type="spellEnd"/>
        <w:r>
          <w:t xml:space="preserve"> e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interface </w:t>
        </w:r>
        <w:proofErr w:type="spellStart"/>
        <w:r>
          <w:t>complementar</w:t>
        </w:r>
        <w:proofErr w:type="spellEnd"/>
        <w:r>
          <w:t xml:space="preserve"> para </w:t>
        </w:r>
        <w:proofErr w:type="spellStart"/>
        <w:r>
          <w:t>ajudar</w:t>
        </w:r>
        <w:proofErr w:type="spellEnd"/>
        <w:r>
          <w:t xml:space="preserve"> a </w:t>
        </w:r>
        <w:proofErr w:type="spellStart"/>
        <w:r>
          <w:t>diferenciar</w:t>
        </w:r>
        <w:proofErr w:type="spellEnd"/>
        <w:r>
          <w:t xml:space="preserve">. </w:t>
        </w:r>
        <w:proofErr w:type="spellStart"/>
        <w:r>
          <w:t>Outra</w:t>
        </w:r>
        <w:proofErr w:type="spellEnd"/>
        <w:r>
          <w:t xml:space="preserve"> </w:t>
        </w:r>
        <w:proofErr w:type="spellStart"/>
        <w:r>
          <w:t>sugestão</w:t>
        </w:r>
        <w:proofErr w:type="spellEnd"/>
        <w:r>
          <w:t xml:space="preserve"> é </w:t>
        </w:r>
        <w:proofErr w:type="spellStart"/>
        <w:r>
          <w:t>avisar</w:t>
        </w:r>
        <w:proofErr w:type="spellEnd"/>
        <w:r>
          <w:t xml:space="preserve">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tropa</w:t>
        </w:r>
        <w:proofErr w:type="spellEnd"/>
        <w:r>
          <w:t xml:space="preserve"> </w:t>
        </w:r>
        <w:proofErr w:type="spellStart"/>
        <w:r>
          <w:t>ficar</w:t>
        </w:r>
        <w:proofErr w:type="spellEnd"/>
        <w:r>
          <w:t xml:space="preserve"> 'idle' (</w:t>
        </w:r>
        <w:proofErr w:type="spellStart"/>
        <w:r>
          <w:t>após</w:t>
        </w:r>
        <w:proofErr w:type="spellEnd"/>
        <w:r>
          <w:t xml:space="preserve"> </w:t>
        </w:r>
        <w:proofErr w:type="spellStart"/>
        <w:r>
          <w:t>contrução</w:t>
        </w:r>
        <w:proofErr w:type="spellEnd"/>
        <w:r>
          <w:t xml:space="preserve"> </w:t>
        </w:r>
        <w:proofErr w:type="spellStart"/>
        <w:r>
          <w:t>ou</w:t>
        </w:r>
        <w:proofErr w:type="spellEnd"/>
        <w:r>
          <w:t xml:space="preserve"> </w:t>
        </w:r>
        <w:proofErr w:type="spellStart"/>
        <w:r>
          <w:t>fim</w:t>
        </w:r>
        <w:proofErr w:type="spellEnd"/>
        <w:r>
          <w:t xml:space="preserve"> da </w:t>
        </w:r>
        <w:proofErr w:type="spellStart"/>
        <w:r>
          <w:t>tarefa</w:t>
        </w:r>
        <w:proofErr w:type="spellEnd"/>
        <w:r>
          <w:t xml:space="preserve">). A </w:t>
        </w:r>
        <w:proofErr w:type="spellStart"/>
        <w:r>
          <w:t>música</w:t>
        </w:r>
        <w:proofErr w:type="spellEnd"/>
        <w:r>
          <w:t xml:space="preserve"> que </w:t>
        </w:r>
        <w:proofErr w:type="spellStart"/>
        <w:r>
          <w:t>toca</w:t>
        </w:r>
        <w:proofErr w:type="spellEnd"/>
        <w:r>
          <w:t xml:space="preserve"> no menu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achei</w:t>
        </w:r>
        <w:proofErr w:type="spellEnd"/>
        <w:r>
          <w:t xml:space="preserve"> que </w:t>
        </w:r>
        <w:proofErr w:type="spellStart"/>
        <w:r>
          <w:t>combinou</w:t>
        </w:r>
        <w:proofErr w:type="spellEnd"/>
        <w:r>
          <w:t xml:space="preserve">. A </w:t>
        </w:r>
        <w:proofErr w:type="spellStart"/>
        <w:r>
          <w:t>parte</w:t>
        </w:r>
        <w:proofErr w:type="spellEnd"/>
        <w:r>
          <w:t xml:space="preserve"> dos SFX </w:t>
        </w:r>
        <w:proofErr w:type="spellStart"/>
        <w:r>
          <w:t>infelizmente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pude</w:t>
        </w:r>
        <w:proofErr w:type="spellEnd"/>
        <w:r>
          <w:t xml:space="preserve"> </w:t>
        </w:r>
        <w:proofErr w:type="spellStart"/>
        <w:r>
          <w:t>avaliar</w:t>
        </w:r>
        <w:proofErr w:type="spellEnd"/>
        <w:r>
          <w:t xml:space="preserve"> pois </w:t>
        </w:r>
        <w:proofErr w:type="spellStart"/>
        <w:r>
          <w:t>joguei</w:t>
        </w:r>
        <w:proofErr w:type="spellEnd"/>
        <w:r>
          <w:t xml:space="preserve"> a </w:t>
        </w:r>
        <w:proofErr w:type="spellStart"/>
        <w:r>
          <w:t>versão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que </w:t>
        </w:r>
        <w:proofErr w:type="spellStart"/>
        <w:r>
          <w:t>eles</w:t>
        </w:r>
        <w:proofErr w:type="spellEnd"/>
        <w:r>
          <w:t xml:space="preserve"> </w:t>
        </w:r>
        <w:proofErr w:type="spellStart"/>
        <w:r>
          <w:t>estavam</w:t>
        </w:r>
        <w:proofErr w:type="spellEnd"/>
        <w:r>
          <w:t xml:space="preserve"> </w:t>
        </w:r>
        <w:proofErr w:type="spellStart"/>
        <w:r>
          <w:t>corrompidos</w:t>
        </w:r>
        <w:proofErr w:type="spellEnd"/>
        <w:r>
          <w:t xml:space="preserve">. </w:t>
        </w:r>
        <w:proofErr w:type="spellStart"/>
        <w:r>
          <w:t>Pensem</w:t>
        </w:r>
        <w:proofErr w:type="spellEnd"/>
        <w:r>
          <w:t xml:space="preserve"> </w:t>
        </w:r>
        <w:proofErr w:type="spellStart"/>
        <w:r>
          <w:t>talvez</w:t>
        </w:r>
        <w:proofErr w:type="spellEnd"/>
        <w:r>
          <w:t xml:space="preserve"> </w:t>
        </w:r>
        <w:proofErr w:type="spellStart"/>
        <w:r>
          <w:t>em</w:t>
        </w:r>
        <w:proofErr w:type="spellEnd"/>
        <w:r>
          <w:t xml:space="preserve"> </w:t>
        </w:r>
        <w:proofErr w:type="spellStart"/>
        <w:r>
          <w:t>adicionar</w:t>
        </w:r>
        <w:proofErr w:type="spellEnd"/>
        <w:r>
          <w:t xml:space="preserve"> outros </w:t>
        </w:r>
        <w:proofErr w:type="spellStart"/>
        <w:r>
          <w:t>povos</w:t>
        </w:r>
        <w:proofErr w:type="spellEnd"/>
        <w:r>
          <w:t xml:space="preserve">, e </w:t>
        </w:r>
        <w:proofErr w:type="spellStart"/>
        <w:r>
          <w:t>mais</w:t>
        </w:r>
        <w:proofErr w:type="spellEnd"/>
        <w:r>
          <w:t xml:space="preserve"> de 2 </w:t>
        </w:r>
        <w:proofErr w:type="spellStart"/>
        <w:r>
          <w:t>ao</w:t>
        </w:r>
        <w:proofErr w:type="spellEnd"/>
        <w:r>
          <w:t xml:space="preserve"> </w:t>
        </w:r>
        <w:proofErr w:type="spellStart"/>
        <w:r>
          <w:t>mesmo</w:t>
        </w:r>
        <w:proofErr w:type="spellEnd"/>
        <w:r>
          <w:t xml:space="preserve"> tempo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partida</w:t>
        </w:r>
        <w:proofErr w:type="spellEnd"/>
        <w:r>
          <w:t xml:space="preserve">. </w:t>
        </w:r>
        <w:proofErr w:type="spellStart"/>
        <w:r>
          <w:t>Ao</w:t>
        </w:r>
        <w:proofErr w:type="spellEnd"/>
        <w:r>
          <w:t xml:space="preserve"> </w:t>
        </w:r>
        <w:proofErr w:type="spellStart"/>
        <w:r>
          <w:t>invés</w:t>
        </w:r>
        <w:proofErr w:type="spellEnd"/>
        <w:r>
          <w:t xml:space="preserve"> da </w:t>
        </w:r>
        <w:proofErr w:type="spellStart"/>
        <w:r>
          <w:t>progressão</w:t>
        </w:r>
        <w:proofErr w:type="spellEnd"/>
        <w:r>
          <w:t xml:space="preserve"> ser por </w:t>
        </w:r>
        <w:proofErr w:type="spellStart"/>
        <w:r>
          <w:t>fases</w:t>
        </w:r>
        <w:proofErr w:type="spellEnd"/>
        <w:r>
          <w:t xml:space="preserve">, </w:t>
        </w:r>
        <w:proofErr w:type="spellStart"/>
        <w:r>
          <w:t>ela</w:t>
        </w:r>
        <w:proofErr w:type="spellEnd"/>
        <w:r>
          <w:t xml:space="preserve"> </w:t>
        </w:r>
        <w:proofErr w:type="spellStart"/>
        <w:r>
          <w:t>ocorrer</w:t>
        </w:r>
        <w:proofErr w:type="spellEnd"/>
        <w:r>
          <w:t xml:space="preserve"> dentro da </w:t>
        </w:r>
        <w:proofErr w:type="spellStart"/>
        <w:r>
          <w:t>mesma</w:t>
        </w:r>
        <w:proofErr w:type="spellEnd"/>
        <w:r>
          <w:t xml:space="preserve"> </w:t>
        </w:r>
        <w:proofErr w:type="spellStart"/>
        <w:r>
          <w:t>partida</w:t>
        </w:r>
        <w:proofErr w:type="spellEnd"/>
        <w:r>
          <w:t xml:space="preserve">. </w:t>
        </w:r>
        <w:proofErr w:type="spellStart"/>
        <w:r>
          <w:t>Digamos</w:t>
        </w:r>
        <w:proofErr w:type="spellEnd"/>
        <w:r>
          <w:t xml:space="preserve">,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vc</w:t>
        </w:r>
        <w:proofErr w:type="spellEnd"/>
        <w:r>
          <w:t xml:space="preserve"> </w:t>
        </w:r>
        <w:proofErr w:type="spellStart"/>
        <w:r>
          <w:t>quebra</w:t>
        </w:r>
        <w:proofErr w:type="spellEnd"/>
        <w:r>
          <w:t xml:space="preserve"> um </w:t>
        </w:r>
        <w:proofErr w:type="spellStart"/>
        <w:r>
          <w:t>cristal</w:t>
        </w:r>
        <w:proofErr w:type="spellEnd"/>
        <w:r>
          <w:t xml:space="preserve"> </w:t>
        </w:r>
        <w:proofErr w:type="spellStart"/>
        <w:r>
          <w:t>vc</w:t>
        </w:r>
        <w:proofErr w:type="spellEnd"/>
        <w:r>
          <w:t xml:space="preserve"> libera a </w:t>
        </w:r>
        <w:proofErr w:type="spellStart"/>
        <w:r>
          <w:t>construção</w:t>
        </w:r>
        <w:proofErr w:type="spellEnd"/>
        <w:r>
          <w:t xml:space="preserve"> do </w:t>
        </w:r>
        <w:proofErr w:type="spellStart"/>
        <w:r>
          <w:t>canhão</w:t>
        </w:r>
        <w:proofErr w:type="spellEnd"/>
        <w:r>
          <w:t xml:space="preserve">, </w:t>
        </w:r>
        <w:proofErr w:type="spellStart"/>
        <w:r>
          <w:t>esse</w:t>
        </w:r>
        <w:proofErr w:type="spellEnd"/>
        <w:r>
          <w:t xml:space="preserve"> </w:t>
        </w:r>
        <w:proofErr w:type="spellStart"/>
        <w:r>
          <w:t>tipo</w:t>
        </w:r>
        <w:proofErr w:type="spellEnd"/>
        <w:r>
          <w:t xml:space="preserve"> de </w:t>
        </w:r>
        <w:proofErr w:type="spellStart"/>
        <w:r>
          <w:t>coisa</w:t>
        </w:r>
        <w:proofErr w:type="spellEnd"/>
        <w:r>
          <w:t xml:space="preserve">. Vi que </w:t>
        </w:r>
        <w:proofErr w:type="spellStart"/>
        <w:r>
          <w:t>vcs</w:t>
        </w:r>
        <w:proofErr w:type="spellEnd"/>
        <w:r>
          <w:t xml:space="preserve"> </w:t>
        </w:r>
        <w:proofErr w:type="spellStart"/>
        <w:r>
          <w:t>têm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ferramenta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bacana</w:t>
        </w:r>
        <w:proofErr w:type="spellEnd"/>
        <w:r>
          <w:t xml:space="preserve"> de </w:t>
        </w:r>
        <w:proofErr w:type="spellStart"/>
        <w:r>
          <w:t>construção</w:t>
        </w:r>
        <w:proofErr w:type="spellEnd"/>
        <w:r>
          <w:t xml:space="preserve"> de </w:t>
        </w:r>
        <w:proofErr w:type="spellStart"/>
        <w:r>
          <w:t>nível</w:t>
        </w:r>
        <w:proofErr w:type="spellEnd"/>
        <w:r>
          <w:t xml:space="preserve">, </w:t>
        </w:r>
        <w:proofErr w:type="spellStart"/>
        <w:r>
          <w:t>então</w:t>
        </w:r>
        <w:proofErr w:type="spellEnd"/>
        <w:r>
          <w:t xml:space="preserve"> </w:t>
        </w:r>
        <w:proofErr w:type="spellStart"/>
        <w:r>
          <w:t>seria</w:t>
        </w:r>
        <w:proofErr w:type="spellEnd"/>
        <w:r>
          <w:t xml:space="preserve"> </w:t>
        </w:r>
        <w:proofErr w:type="spellStart"/>
        <w:r>
          <w:t>mto</w:t>
        </w:r>
        <w:proofErr w:type="spellEnd"/>
        <w:r>
          <w:t xml:space="preserve"> legal se o </w:t>
        </w:r>
        <w:proofErr w:type="spellStart"/>
        <w:r>
          <w:t>jogador</w:t>
        </w:r>
        <w:proofErr w:type="spellEnd"/>
        <w:r>
          <w:t xml:space="preserve"> </w:t>
        </w:r>
        <w:proofErr w:type="spellStart"/>
        <w:r>
          <w:t>selecionasse</w:t>
        </w:r>
        <w:proofErr w:type="spellEnd"/>
        <w:r>
          <w:t xml:space="preserve"> </w:t>
        </w:r>
        <w:proofErr w:type="spellStart"/>
        <w:r>
          <w:t>suas</w:t>
        </w:r>
        <w:proofErr w:type="spellEnd"/>
        <w:r>
          <w:t xml:space="preserve"> </w:t>
        </w:r>
        <w:proofErr w:type="spellStart"/>
        <w:r>
          <w:t>opções</w:t>
        </w:r>
        <w:proofErr w:type="spellEnd"/>
        <w:r>
          <w:t xml:space="preserve"> de </w:t>
        </w:r>
        <w:proofErr w:type="spellStart"/>
        <w:r>
          <w:t>partida</w:t>
        </w:r>
        <w:proofErr w:type="spellEnd"/>
        <w:r>
          <w:t xml:space="preserve"> (</w:t>
        </w:r>
        <w:proofErr w:type="spellStart"/>
        <w:r>
          <w:t>quantos</w:t>
        </w:r>
        <w:proofErr w:type="spellEnd"/>
        <w:r>
          <w:t xml:space="preserve"> </w:t>
        </w:r>
        <w:proofErr w:type="spellStart"/>
        <w:r>
          <w:t>inimigos</w:t>
        </w:r>
        <w:proofErr w:type="spellEnd"/>
        <w:r>
          <w:t xml:space="preserve">, </w:t>
        </w:r>
        <w:proofErr w:type="spellStart"/>
        <w:r>
          <w:t>dificuldade</w:t>
        </w:r>
        <w:proofErr w:type="spellEnd"/>
        <w:r>
          <w:t xml:space="preserve">, qual </w:t>
        </w:r>
        <w:proofErr w:type="spellStart"/>
        <w:r>
          <w:t>raça</w:t>
        </w:r>
        <w:proofErr w:type="spellEnd"/>
        <w:r>
          <w:t xml:space="preserve"> </w:t>
        </w:r>
        <w:proofErr w:type="spellStart"/>
        <w:r>
          <w:t>controlar</w:t>
        </w:r>
        <w:proofErr w:type="spellEnd"/>
        <w:r>
          <w:t xml:space="preserve">) e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já</w:t>
        </w:r>
        <w:proofErr w:type="spellEnd"/>
        <w:r>
          <w:t xml:space="preserve"> </w:t>
        </w:r>
        <w:proofErr w:type="spellStart"/>
        <w:r>
          <w:t>gerasse</w:t>
        </w:r>
        <w:proofErr w:type="spellEnd"/>
        <w:r>
          <w:t xml:space="preserve"> um </w:t>
        </w:r>
        <w:proofErr w:type="spellStart"/>
        <w:r>
          <w:t>mapa</w:t>
        </w:r>
        <w:proofErr w:type="spellEnd"/>
        <w:r>
          <w:t xml:space="preserve"> </w:t>
        </w:r>
        <w:proofErr w:type="spellStart"/>
        <w:r>
          <w:t>único</w:t>
        </w:r>
        <w:proofErr w:type="spellEnd"/>
        <w:r>
          <w:t xml:space="preserve">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ele</w:t>
        </w:r>
        <w:proofErr w:type="spellEnd"/>
        <w:r>
          <w:t xml:space="preserve"> </w:t>
        </w:r>
        <w:proofErr w:type="spellStart"/>
        <w:r>
          <w:t>jogar</w:t>
        </w:r>
        <w:proofErr w:type="spellEnd"/>
        <w:r>
          <w:t xml:space="preserve">. </w:t>
        </w:r>
        <w:proofErr w:type="spellStart"/>
        <w:r>
          <w:t>Ao</w:t>
        </w:r>
        <w:proofErr w:type="spellEnd"/>
        <w:r>
          <w:t xml:space="preserve"> meu </w:t>
        </w:r>
        <w:proofErr w:type="spellStart"/>
        <w:r>
          <w:t>ver</w:t>
        </w:r>
        <w:proofErr w:type="spellEnd"/>
        <w:r>
          <w:t xml:space="preserve"> </w:t>
        </w:r>
        <w:proofErr w:type="spellStart"/>
        <w:r>
          <w:t>traria</w:t>
        </w:r>
        <w:proofErr w:type="spellEnd"/>
        <w:r>
          <w:t xml:space="preserve"> </w:t>
        </w:r>
        <w:proofErr w:type="spellStart"/>
        <w:r>
          <w:t>bastante</w:t>
        </w:r>
        <w:proofErr w:type="spellEnd"/>
        <w:r>
          <w:t xml:space="preserve"> valor </w:t>
        </w:r>
        <w:proofErr w:type="spellStart"/>
        <w:r>
          <w:t>ao</w:t>
        </w:r>
        <w:proofErr w:type="spellEnd"/>
        <w:r>
          <w:t xml:space="preserve"> </w:t>
        </w:r>
        <w:proofErr w:type="spellStart"/>
        <w:r>
          <w:t>jogo</w:t>
        </w:r>
        <w:proofErr w:type="spellEnd"/>
        <w:r>
          <w:t xml:space="preserve"> de </w:t>
        </w:r>
        <w:proofErr w:type="spellStart"/>
        <w:r>
          <w:t>vcs</w:t>
        </w:r>
        <w:proofErr w:type="spellEnd"/>
        <w:r>
          <w:t xml:space="preserve">. Tb </w:t>
        </w:r>
        <w:proofErr w:type="spellStart"/>
        <w:r>
          <w:t>recomendo</w:t>
        </w:r>
        <w:proofErr w:type="spellEnd"/>
        <w:r>
          <w:t xml:space="preserve"> </w:t>
        </w:r>
        <w:proofErr w:type="spellStart"/>
        <w:r>
          <w:t>muuuito</w:t>
        </w:r>
        <w:proofErr w:type="spellEnd"/>
        <w:r>
          <w:t xml:space="preserve"> </w:t>
        </w:r>
        <w:proofErr w:type="spellStart"/>
        <w:r>
          <w:t>vcs</w:t>
        </w:r>
        <w:proofErr w:type="spellEnd"/>
        <w:r>
          <w:t xml:space="preserve"> </w:t>
        </w:r>
        <w:proofErr w:type="spellStart"/>
        <w:r>
          <w:t>jogarem</w:t>
        </w:r>
        <w:proofErr w:type="spellEnd"/>
        <w:r>
          <w:t xml:space="preserve"> Civilization. </w:t>
        </w:r>
        <w:proofErr w:type="spellStart"/>
        <w:r>
          <w:t>Apesar</w:t>
        </w:r>
        <w:proofErr w:type="spellEnd"/>
        <w:r>
          <w:t xml:space="preserve"> de ser turn-based, </w:t>
        </w:r>
        <w:proofErr w:type="spellStart"/>
        <w:r>
          <w:t>tem</w:t>
        </w:r>
        <w:proofErr w:type="spellEnd"/>
        <w:r>
          <w:t xml:space="preserve"> </w:t>
        </w:r>
        <w:proofErr w:type="spellStart"/>
        <w:r>
          <w:t>muitas</w:t>
        </w:r>
        <w:proofErr w:type="spellEnd"/>
        <w:r>
          <w:t xml:space="preserve"> </w:t>
        </w:r>
        <w:proofErr w:type="spellStart"/>
        <w:r>
          <w:t>soluções</w:t>
        </w:r>
        <w:proofErr w:type="spellEnd"/>
        <w:r>
          <w:t xml:space="preserve"> de interface </w:t>
        </w:r>
        <w:proofErr w:type="spellStart"/>
        <w:r>
          <w:t>nas</w:t>
        </w:r>
        <w:proofErr w:type="spellEnd"/>
        <w:r>
          <w:t xml:space="preserve"> </w:t>
        </w:r>
        <w:proofErr w:type="spellStart"/>
        <w:r>
          <w:t>quais</w:t>
        </w:r>
        <w:proofErr w:type="spellEnd"/>
        <w:r>
          <w:t xml:space="preserve"> </w:t>
        </w:r>
        <w:proofErr w:type="spellStart"/>
        <w:r>
          <w:t>vcs</w:t>
        </w:r>
        <w:proofErr w:type="spellEnd"/>
        <w:r>
          <w:t xml:space="preserve"> </w:t>
        </w:r>
        <w:proofErr w:type="spellStart"/>
        <w:r>
          <w:t>podem</w:t>
        </w:r>
        <w:proofErr w:type="spellEnd"/>
        <w:r>
          <w:t xml:space="preserve"> se </w:t>
        </w:r>
        <w:proofErr w:type="spellStart"/>
        <w:r>
          <w:t>inspirar</w:t>
        </w:r>
        <w:proofErr w:type="spellEnd"/>
        <w:r>
          <w:t xml:space="preserve">. É </w:t>
        </w:r>
        <w:proofErr w:type="spellStart"/>
        <w:r>
          <w:t>isso</w:t>
        </w:r>
        <w:proofErr w:type="spellEnd"/>
        <w:r>
          <w:t xml:space="preserve"> </w:t>
        </w:r>
        <w:proofErr w:type="spellStart"/>
        <w:r>
          <w:t>pessoal</w:t>
        </w:r>
        <w:proofErr w:type="spellEnd"/>
        <w:r>
          <w:t xml:space="preserve">, </w:t>
        </w:r>
        <w:proofErr w:type="spellStart"/>
        <w:r>
          <w:t>torço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por </w:t>
        </w:r>
        <w:proofErr w:type="spellStart"/>
        <w:r>
          <w:t>vcs</w:t>
        </w:r>
        <w:proofErr w:type="spellEnd"/>
        <w:r>
          <w:t>.</w:t>
        </w:r>
      </w:ins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64" w:author="LEONARDO DANTAS GOMES DE LIRA" w:date="2020-06-28T14:41:00Z"/>
        </w:rPr>
      </w:pPr>
      <w:proofErr w:type="spellStart"/>
      <w:ins w:id="765" w:author="LEONARDO DANTAS GOMES DE LIRA" w:date="2020-06-28T14:41:00Z">
        <w:r>
          <w:t>Efeitos</w:t>
        </w:r>
        <w:proofErr w:type="spellEnd"/>
        <w:r>
          <w:t xml:space="preserve"> </w:t>
        </w:r>
        <w:proofErr w:type="spellStart"/>
        <w:r>
          <w:t>sonoros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fofinhos</w:t>
        </w:r>
        <w:proofErr w:type="spellEnd"/>
        <w:r>
          <w:t>.</w:t>
        </w:r>
      </w:ins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66" w:author="LEONARDO DANTAS GOMES DE LIRA" w:date="2020-06-28T14:41:00Z"/>
        </w:rPr>
      </w:pPr>
      <w:proofErr w:type="spellStart"/>
      <w:ins w:id="767" w:author="LEONARDO DANTAS GOMES DE LIRA" w:date="2020-06-28T14:41:00Z">
        <w:r>
          <w:t>Colocar</w:t>
        </w:r>
        <w:proofErr w:type="spellEnd"/>
        <w:r>
          <w:t xml:space="preserve"> </w:t>
        </w:r>
        <w:proofErr w:type="spellStart"/>
        <w:r>
          <w:t>indicações</w:t>
        </w:r>
        <w:proofErr w:type="spellEnd"/>
        <w:r>
          <w:t xml:space="preserve"> de o que </w:t>
        </w:r>
        <w:proofErr w:type="spellStart"/>
        <w:r>
          <w:t>cada</w:t>
        </w:r>
        <w:proofErr w:type="spellEnd"/>
        <w:r>
          <w:t xml:space="preserve"> </w:t>
        </w:r>
        <w:proofErr w:type="spellStart"/>
        <w:r>
          <w:t>robô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fazendo</w:t>
        </w:r>
        <w:proofErr w:type="spellEnd"/>
        <w:r>
          <w:t xml:space="preserve">. </w:t>
        </w:r>
        <w:proofErr w:type="spellStart"/>
        <w:r>
          <w:t>Diferenciar</w:t>
        </w:r>
        <w:proofErr w:type="spellEnd"/>
        <w:r>
          <w:t xml:space="preserve"> </w:t>
        </w:r>
        <w:proofErr w:type="spellStart"/>
        <w:r>
          <w:t>melhor</w:t>
        </w:r>
        <w:proofErr w:type="spellEnd"/>
        <w:r>
          <w:t xml:space="preserve"> </w:t>
        </w:r>
        <w:proofErr w:type="spellStart"/>
        <w:r>
          <w:t>cada</w:t>
        </w:r>
        <w:proofErr w:type="spellEnd"/>
        <w:r>
          <w:t xml:space="preserve"> </w:t>
        </w:r>
        <w:proofErr w:type="spellStart"/>
        <w:r>
          <w:t>robô</w:t>
        </w:r>
        <w:proofErr w:type="spellEnd"/>
        <w:r>
          <w:t xml:space="preserve">. Cores, visual, etc. </w:t>
        </w:r>
        <w:proofErr w:type="spellStart"/>
        <w:r>
          <w:t>Quando</w:t>
        </w:r>
        <w:proofErr w:type="spellEnd"/>
        <w:r>
          <w:t xml:space="preserve"> </w:t>
        </w:r>
        <w:proofErr w:type="spellStart"/>
        <w:r>
          <w:t>selecionar</w:t>
        </w:r>
        <w:proofErr w:type="spellEnd"/>
        <w:r>
          <w:t xml:space="preserve"> um </w:t>
        </w:r>
        <w:proofErr w:type="spellStart"/>
        <w:r>
          <w:t>robô</w:t>
        </w:r>
        <w:proofErr w:type="spellEnd"/>
        <w:r>
          <w:t xml:space="preserve"> </w:t>
        </w:r>
        <w:proofErr w:type="spellStart"/>
        <w:r>
          <w:t>mostrar</w:t>
        </w:r>
        <w:proofErr w:type="spellEnd"/>
        <w:r>
          <w:t xml:space="preserve"> </w:t>
        </w:r>
        <w:proofErr w:type="spellStart"/>
        <w:r>
          <w:t>informações</w:t>
        </w:r>
        <w:proofErr w:type="spellEnd"/>
        <w:r>
          <w:t xml:space="preserve"> (</w:t>
        </w:r>
        <w:proofErr w:type="spellStart"/>
        <w:r>
          <w:t>tipo</w:t>
        </w:r>
        <w:proofErr w:type="spellEnd"/>
        <w:r>
          <w:t xml:space="preserve">, o que </w:t>
        </w:r>
        <w:proofErr w:type="spellStart"/>
        <w:r>
          <w:t>faz</w:t>
        </w:r>
        <w:proofErr w:type="spellEnd"/>
        <w:r>
          <w:t xml:space="preserve">, </w:t>
        </w:r>
        <w:proofErr w:type="spellStart"/>
        <w:r>
          <w:t>vida</w:t>
        </w:r>
        <w:proofErr w:type="spellEnd"/>
        <w:r>
          <w:t xml:space="preserve">) do </w:t>
        </w:r>
        <w:proofErr w:type="spellStart"/>
        <w:r>
          <w:t>robô</w:t>
        </w:r>
        <w:proofErr w:type="spellEnd"/>
        <w:r>
          <w:t xml:space="preserve"> </w:t>
        </w:r>
        <w:proofErr w:type="spellStart"/>
        <w:r>
          <w:t>selecionado</w:t>
        </w:r>
        <w:proofErr w:type="spellEnd"/>
        <w:r>
          <w:t>.</w:t>
        </w:r>
      </w:ins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68" w:author="LEONARDO DANTAS GOMES DE LIRA" w:date="2020-06-28T14:41:00Z"/>
        </w:rPr>
      </w:pPr>
      <w:ins w:id="769" w:author="LEONARDO DANTAS GOMES DE LIRA" w:date="2020-06-28T14:41:00Z">
        <w:r>
          <w:t xml:space="preserve">Como </w:t>
        </w:r>
        <w:proofErr w:type="spellStart"/>
        <w:r>
          <w:t>comentado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aula </w:t>
        </w:r>
        <w:proofErr w:type="spellStart"/>
        <w:r>
          <w:t>precisam</w:t>
        </w:r>
        <w:proofErr w:type="spellEnd"/>
        <w:r>
          <w:t xml:space="preserve"> </w:t>
        </w:r>
        <w:proofErr w:type="spellStart"/>
        <w:r>
          <w:t>rever</w:t>
        </w:r>
        <w:proofErr w:type="spellEnd"/>
        <w:r>
          <w:t xml:space="preserve"> o </w:t>
        </w:r>
        <w:proofErr w:type="spellStart"/>
        <w:r>
          <w:t>contexto</w:t>
        </w:r>
        <w:proofErr w:type="spellEnd"/>
        <w:r>
          <w:t xml:space="preserve"> das cores e </w:t>
        </w:r>
        <w:proofErr w:type="spellStart"/>
        <w:r>
          <w:t>modelos</w:t>
        </w:r>
        <w:proofErr w:type="spellEnd"/>
        <w:r>
          <w:t xml:space="preserve"> dos </w:t>
        </w:r>
        <w:proofErr w:type="spellStart"/>
        <w:r>
          <w:t>castelos</w:t>
        </w:r>
        <w:proofErr w:type="spellEnd"/>
        <w:r>
          <w:t xml:space="preserve"> por </w:t>
        </w:r>
        <w:proofErr w:type="spellStart"/>
        <w:r>
          <w:t>serem</w:t>
        </w:r>
        <w:proofErr w:type="spellEnd"/>
        <w:r>
          <w:t xml:space="preserve">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escuros</w:t>
        </w:r>
        <w:proofErr w:type="spellEnd"/>
        <w:r>
          <w:t xml:space="preserve"> ("dark") </w:t>
        </w:r>
        <w:proofErr w:type="spellStart"/>
        <w:r>
          <w:t>em</w:t>
        </w:r>
        <w:proofErr w:type="spellEnd"/>
        <w:r>
          <w:t xml:space="preserve"> um </w:t>
        </w:r>
        <w:proofErr w:type="spellStart"/>
        <w:r>
          <w:t>ambiente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verde</w:t>
        </w:r>
        <w:proofErr w:type="spellEnd"/>
        <w:r>
          <w:t xml:space="preserve"> e claro.; Mas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legal, </w:t>
        </w:r>
        <w:proofErr w:type="spellStart"/>
        <w:r>
          <w:t>acredito</w:t>
        </w:r>
        <w:proofErr w:type="spellEnd"/>
        <w:r>
          <w:t xml:space="preserve"> que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alguns</w:t>
        </w:r>
        <w:proofErr w:type="spellEnd"/>
        <w:r>
          <w:t xml:space="preserve"> </w:t>
        </w:r>
        <w:proofErr w:type="spellStart"/>
        <w:r>
          <w:t>polimentos</w:t>
        </w:r>
        <w:proofErr w:type="spellEnd"/>
        <w:r>
          <w:t xml:space="preserve"> e </w:t>
        </w:r>
        <w:proofErr w:type="spellStart"/>
        <w:r>
          <w:t>ajustes</w:t>
        </w:r>
        <w:proofErr w:type="spellEnd"/>
        <w:r>
          <w:t xml:space="preserve"> 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pode</w:t>
        </w:r>
        <w:proofErr w:type="spellEnd"/>
        <w:r>
          <w:t xml:space="preserve"> </w:t>
        </w:r>
        <w:proofErr w:type="spellStart"/>
        <w:r>
          <w:t>crescer</w:t>
        </w:r>
        <w:proofErr w:type="spellEnd"/>
        <w:r>
          <w:t xml:space="preserve"> </w:t>
        </w:r>
        <w:proofErr w:type="spellStart"/>
        <w:r>
          <w:t>bastante</w:t>
        </w:r>
        <w:proofErr w:type="spellEnd"/>
        <w:r>
          <w:t xml:space="preserve"> e ser um </w:t>
        </w:r>
        <w:proofErr w:type="spellStart"/>
        <w:r>
          <w:t>ponto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forte no </w:t>
        </w:r>
        <w:proofErr w:type="spellStart"/>
        <w:r>
          <w:t>portfólio</w:t>
        </w:r>
        <w:proofErr w:type="spellEnd"/>
        <w:r>
          <w:t xml:space="preserve"> de </w:t>
        </w:r>
        <w:proofErr w:type="spellStart"/>
        <w:r>
          <w:t>vocês</w:t>
        </w:r>
        <w:proofErr w:type="spellEnd"/>
        <w:r>
          <w:t>!</w:t>
        </w:r>
      </w:ins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70" w:author="LEONARDO DANTAS GOMES DE LIRA" w:date="2020-06-28T14:41:00Z"/>
        </w:rPr>
      </w:pPr>
      <w:ins w:id="771" w:author="LEONARDO DANTAS GOMES DE LIRA" w:date="2020-06-28T14:41:00Z">
        <w:r>
          <w:t xml:space="preserve">As </w:t>
        </w:r>
        <w:proofErr w:type="spellStart"/>
        <w:r>
          <w:t>unidades</w:t>
        </w:r>
        <w:proofErr w:type="spellEnd"/>
        <w:r>
          <w:t xml:space="preserve"> </w:t>
        </w:r>
        <w:proofErr w:type="spellStart"/>
        <w:r>
          <w:t>podiam</w:t>
        </w:r>
        <w:proofErr w:type="spellEnd"/>
        <w:r>
          <w:t xml:space="preserve"> ser de cores </w:t>
        </w:r>
        <w:proofErr w:type="spellStart"/>
        <w:r>
          <w:t>diferentes</w:t>
        </w:r>
        <w:proofErr w:type="spellEnd"/>
        <w:r>
          <w:t xml:space="preserve"> para </w:t>
        </w:r>
        <w:proofErr w:type="spellStart"/>
        <w:r>
          <w:t>diferenciar</w:t>
        </w:r>
        <w:proofErr w:type="spellEnd"/>
        <w:r>
          <w:t xml:space="preserve"> </w:t>
        </w:r>
        <w:proofErr w:type="spellStart"/>
        <w:r>
          <w:t>melhor</w:t>
        </w:r>
        <w:proofErr w:type="spellEnd"/>
        <w:r>
          <w:t xml:space="preserve"> </w:t>
        </w:r>
        <w:proofErr w:type="spellStart"/>
        <w:r>
          <w:t>quando</w:t>
        </w:r>
        <w:proofErr w:type="spellEnd"/>
        <w:r>
          <w:t xml:space="preserve"> se </w:t>
        </w:r>
        <w:proofErr w:type="spellStart"/>
        <w:r>
          <w:t>está</w:t>
        </w:r>
        <w:proofErr w:type="spellEnd"/>
        <w:r>
          <w:t xml:space="preserve"> com zoom out e a </w:t>
        </w:r>
        <w:proofErr w:type="spellStart"/>
        <w:r>
          <w:t>vida</w:t>
        </w:r>
        <w:proofErr w:type="spellEnd"/>
        <w:r>
          <w:t xml:space="preserve"> dos </w:t>
        </w:r>
        <w:proofErr w:type="spellStart"/>
        <w:r>
          <w:t>castelos</w:t>
        </w:r>
        <w:proofErr w:type="spellEnd"/>
        <w:r>
          <w:t xml:space="preserve"> ser um </w:t>
        </w:r>
        <w:proofErr w:type="spellStart"/>
        <w:r>
          <w:t>pouco</w:t>
        </w:r>
        <w:proofErr w:type="spellEnd"/>
        <w:r>
          <w:t xml:space="preserve"> </w:t>
        </w:r>
        <w:proofErr w:type="spellStart"/>
        <w:r>
          <w:t>menores</w:t>
        </w:r>
        <w:proofErr w:type="spellEnd"/>
        <w:r>
          <w:t xml:space="preserve"> (</w:t>
        </w:r>
        <w:proofErr w:type="spellStart"/>
        <w:r>
          <w:t>sem</w:t>
        </w:r>
        <w:proofErr w:type="spellEnd"/>
        <w:r>
          <w:t xml:space="preserve"> </w:t>
        </w:r>
        <w:proofErr w:type="spellStart"/>
        <w:r>
          <w:t>precisar</w:t>
        </w:r>
        <w:proofErr w:type="spellEnd"/>
        <w:r>
          <w:t xml:space="preserve"> de zoom out para </w:t>
        </w:r>
        <w:proofErr w:type="spellStart"/>
        <w:r>
          <w:t>conseguir</w:t>
        </w:r>
        <w:proofErr w:type="spellEnd"/>
        <w:r>
          <w:t xml:space="preserve"> </w:t>
        </w:r>
        <w:proofErr w:type="spellStart"/>
        <w:r>
          <w:t>ver</w:t>
        </w:r>
        <w:proofErr w:type="spellEnd"/>
        <w:r>
          <w:t>)</w:t>
        </w:r>
      </w:ins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72" w:author="LEONARDO DANTAS GOMES DE LIRA" w:date="2020-06-28T14:41:00Z"/>
        </w:rPr>
      </w:pPr>
      <w:ins w:id="773" w:author="LEONARDO DANTAS GOMES DE LIRA" w:date="2020-06-28T14:41:00Z">
        <w:r>
          <w:t xml:space="preserve">O </w:t>
        </w:r>
        <w:proofErr w:type="spellStart"/>
        <w:r>
          <w:t>jogo</w:t>
        </w:r>
        <w:proofErr w:type="spellEnd"/>
        <w:r>
          <w:t xml:space="preserve">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agradável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movimentação</w:t>
        </w:r>
        <w:proofErr w:type="spellEnd"/>
        <w:r>
          <w:t xml:space="preserve"> e </w:t>
        </w:r>
        <w:proofErr w:type="spellStart"/>
        <w:r>
          <w:t>controle</w:t>
        </w:r>
        <w:proofErr w:type="spellEnd"/>
        <w:r>
          <w:t xml:space="preserve"> de </w:t>
        </w:r>
        <w:proofErr w:type="spellStart"/>
        <w:r>
          <w:t>câmera</w:t>
        </w:r>
        <w:proofErr w:type="spellEnd"/>
        <w:r>
          <w:t xml:space="preserve">. </w:t>
        </w:r>
        <w:proofErr w:type="spellStart"/>
        <w:r>
          <w:t>Está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ótima</w:t>
        </w:r>
        <w:proofErr w:type="spellEnd"/>
        <w:r>
          <w:t xml:space="preserve"> </w:t>
        </w:r>
        <w:proofErr w:type="spellStart"/>
        <w:r>
          <w:t>apresentação</w:t>
        </w:r>
        <w:proofErr w:type="spellEnd"/>
      </w:ins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74" w:author="LEONARDO DANTAS GOMES DE LIRA" w:date="2020-06-28T14:41:00Z"/>
        </w:rPr>
      </w:pPr>
      <w:ins w:id="775" w:author="LEONARDO DANTAS GOMES DE LIRA" w:date="2020-06-28T14:41:00Z">
        <w:r>
          <w:t xml:space="preserve">Game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bem</w:t>
        </w:r>
        <w:proofErr w:type="spellEnd"/>
        <w:r>
          <w:t xml:space="preserve"> </w:t>
        </w:r>
        <w:proofErr w:type="spellStart"/>
        <w:r>
          <w:t>desenvolvido</w:t>
        </w:r>
        <w:proofErr w:type="spellEnd"/>
        <w:r>
          <w:t xml:space="preserve">, com </w:t>
        </w:r>
        <w:proofErr w:type="spellStart"/>
        <w:r>
          <w:t>muitos</w:t>
        </w:r>
        <w:proofErr w:type="spellEnd"/>
        <w:r>
          <w:t xml:space="preserve"> </w:t>
        </w:r>
        <w:proofErr w:type="spellStart"/>
        <w:r>
          <w:t>detalhes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modelagem</w:t>
        </w:r>
        <w:proofErr w:type="spellEnd"/>
        <w:r>
          <w:t>.</w:t>
        </w:r>
      </w:ins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76" w:author="LEONARDO DANTAS GOMES DE LIRA" w:date="2020-06-28T14:41:00Z"/>
        </w:rPr>
      </w:pPr>
      <w:proofErr w:type="spellStart"/>
      <w:ins w:id="777" w:author="LEONARDO DANTAS GOMES DE LIRA" w:date="2020-06-28T14:41:00Z">
        <w:r>
          <w:t>não</w:t>
        </w:r>
        <w:proofErr w:type="spellEnd"/>
        <w:r>
          <w:t xml:space="preserve"> sei </w:t>
        </w:r>
        <w:proofErr w:type="spellStart"/>
        <w:r>
          <w:t>bem</w:t>
        </w:r>
        <w:proofErr w:type="spellEnd"/>
        <w:r>
          <w:t xml:space="preserve"> qual o bug que me </w:t>
        </w:r>
        <w:proofErr w:type="spellStart"/>
        <w:r>
          <w:t>impediu</w:t>
        </w:r>
        <w:proofErr w:type="spellEnd"/>
        <w:r>
          <w:t xml:space="preserve"> de </w:t>
        </w:r>
        <w:proofErr w:type="spellStart"/>
        <w:r>
          <w:t>jogar</w:t>
        </w:r>
        <w:proofErr w:type="spellEnd"/>
        <w:r>
          <w:t xml:space="preserve">, </w:t>
        </w:r>
        <w:proofErr w:type="spellStart"/>
        <w:r>
          <w:t>então</w:t>
        </w:r>
        <w:proofErr w:type="spellEnd"/>
        <w:r>
          <w:t xml:space="preserve"> </w:t>
        </w:r>
        <w:proofErr w:type="spellStart"/>
        <w:r>
          <w:t>não</w:t>
        </w:r>
        <w:proofErr w:type="spellEnd"/>
        <w:r>
          <w:t xml:space="preserve"> </w:t>
        </w:r>
        <w:proofErr w:type="spellStart"/>
        <w:r>
          <w:t>tenho</w:t>
        </w:r>
        <w:proofErr w:type="spellEnd"/>
        <w:r>
          <w:t xml:space="preserve"> </w:t>
        </w:r>
        <w:proofErr w:type="spellStart"/>
        <w:r>
          <w:t>muito</w:t>
        </w:r>
        <w:proofErr w:type="spellEnd"/>
        <w:r>
          <w:t xml:space="preserve"> a </w:t>
        </w:r>
        <w:proofErr w:type="spellStart"/>
        <w:r>
          <w:t>comentar</w:t>
        </w:r>
        <w:proofErr w:type="spellEnd"/>
        <w:r>
          <w:t xml:space="preserve"> </w:t>
        </w:r>
        <w:proofErr w:type="spellStart"/>
        <w:r>
          <w:t>sobre</w:t>
        </w:r>
        <w:proofErr w:type="spellEnd"/>
        <w:r>
          <w:t>.</w:t>
        </w:r>
      </w:ins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78" w:author="LEONARDO DANTAS GOMES DE LIRA" w:date="2020-06-28T14:41:00Z"/>
        </w:rPr>
      </w:pPr>
      <w:ins w:id="779" w:author="LEONARDO DANTAS GOMES DE LIRA" w:date="2020-06-28T14:41:00Z">
        <w:r>
          <w:t xml:space="preserve">O </w:t>
        </w:r>
        <w:proofErr w:type="spellStart"/>
        <w:r>
          <w:t>jogo</w:t>
        </w:r>
        <w:proofErr w:type="spellEnd"/>
        <w:r>
          <w:t xml:space="preserve"> é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, mas </w:t>
        </w:r>
        <w:proofErr w:type="spellStart"/>
        <w:r>
          <w:t>eu</w:t>
        </w:r>
        <w:proofErr w:type="spellEnd"/>
        <w:r>
          <w:t xml:space="preserve"> </w:t>
        </w:r>
        <w:proofErr w:type="spellStart"/>
        <w:r>
          <w:t>acho</w:t>
        </w:r>
        <w:proofErr w:type="spellEnd"/>
        <w:r>
          <w:t xml:space="preserve"> que </w:t>
        </w:r>
        <w:proofErr w:type="spellStart"/>
        <w:r>
          <w:t>deveria</w:t>
        </w:r>
        <w:proofErr w:type="spellEnd"/>
        <w:r>
          <w:t xml:space="preserve"> </w:t>
        </w:r>
        <w:proofErr w:type="spellStart"/>
        <w:r>
          <w:t>ter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diversidade</w:t>
        </w:r>
        <w:proofErr w:type="spellEnd"/>
        <w:r>
          <w:t xml:space="preserve"> </w:t>
        </w:r>
        <w:proofErr w:type="spellStart"/>
        <w:r>
          <w:t>maior</w:t>
        </w:r>
        <w:proofErr w:type="spellEnd"/>
        <w:r>
          <w:t xml:space="preserve"> de </w:t>
        </w:r>
        <w:proofErr w:type="spellStart"/>
        <w:r>
          <w:t>inimigos</w:t>
        </w:r>
        <w:proofErr w:type="spellEnd"/>
        <w:r>
          <w:t xml:space="preserve"> e </w:t>
        </w:r>
        <w:proofErr w:type="spellStart"/>
        <w:r>
          <w:t>uma</w:t>
        </w:r>
        <w:proofErr w:type="spellEnd"/>
        <w:r>
          <w:t xml:space="preserve"> </w:t>
        </w:r>
        <w:proofErr w:type="spellStart"/>
        <w:r>
          <w:t>melhora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hora de </w:t>
        </w:r>
        <w:proofErr w:type="spellStart"/>
        <w:r>
          <w:t>gerenciar</w:t>
        </w:r>
        <w:proofErr w:type="spellEnd"/>
        <w:r>
          <w:t xml:space="preserve"> </w:t>
        </w:r>
        <w:proofErr w:type="spellStart"/>
        <w:r>
          <w:t>os</w:t>
        </w:r>
        <w:proofErr w:type="spellEnd"/>
        <w:r>
          <w:t xml:space="preserve"> </w:t>
        </w:r>
        <w:proofErr w:type="spellStart"/>
        <w:r>
          <w:t>operários</w:t>
        </w:r>
        <w:proofErr w:type="spellEnd"/>
        <w:r>
          <w:t xml:space="preserve">. </w:t>
        </w:r>
        <w:proofErr w:type="spellStart"/>
        <w:r>
          <w:t>Seria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 </w:t>
        </w:r>
        <w:proofErr w:type="spellStart"/>
        <w:r>
          <w:t>selecionar</w:t>
        </w:r>
        <w:proofErr w:type="spellEnd"/>
        <w:r>
          <w:t xml:space="preserve"> </w:t>
        </w:r>
        <w:proofErr w:type="spellStart"/>
        <w:r>
          <w:t>uma</w:t>
        </w:r>
        <w:proofErr w:type="spellEnd"/>
        <w:r>
          <w:t xml:space="preserve"> area que </w:t>
        </w:r>
        <w:proofErr w:type="spellStart"/>
        <w:r>
          <w:t>nos</w:t>
        </w:r>
        <w:proofErr w:type="spellEnd"/>
        <w:r>
          <w:t xml:space="preserve"> </w:t>
        </w:r>
        <w:proofErr w:type="spellStart"/>
        <w:r>
          <w:t>queremos</w:t>
        </w:r>
        <w:proofErr w:type="spellEnd"/>
        <w:r>
          <w:t xml:space="preserve"> que </w:t>
        </w:r>
        <w:proofErr w:type="spellStart"/>
        <w:r>
          <w:t>ele</w:t>
        </w:r>
        <w:proofErr w:type="spellEnd"/>
        <w:r>
          <w:t xml:space="preserve"> </w:t>
        </w:r>
        <w:proofErr w:type="spellStart"/>
        <w:r>
          <w:t>colete</w:t>
        </w:r>
        <w:proofErr w:type="spellEnd"/>
        <w:r>
          <w:t xml:space="preserve"> para </w:t>
        </w:r>
        <w:proofErr w:type="spellStart"/>
        <w:r>
          <w:t>focar</w:t>
        </w:r>
        <w:proofErr w:type="spellEnd"/>
        <w:r>
          <w:t xml:space="preserve">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parte</w:t>
        </w:r>
        <w:proofErr w:type="spellEnd"/>
        <w:r>
          <w:t xml:space="preserve"> </w:t>
        </w:r>
        <w:proofErr w:type="spellStart"/>
        <w:r>
          <w:t>militar</w:t>
        </w:r>
        <w:proofErr w:type="spellEnd"/>
        <w:r>
          <w:t xml:space="preserve"> e de </w:t>
        </w:r>
        <w:proofErr w:type="spellStart"/>
        <w:r>
          <w:t>gerenciar</w:t>
        </w:r>
        <w:proofErr w:type="spellEnd"/>
        <w:r>
          <w:t xml:space="preserve"> </w:t>
        </w:r>
        <w:proofErr w:type="spellStart"/>
        <w:r>
          <w:t>outras</w:t>
        </w:r>
        <w:proofErr w:type="spellEnd"/>
        <w:r>
          <w:t xml:space="preserve"> </w:t>
        </w:r>
        <w:proofErr w:type="spellStart"/>
        <w:r>
          <w:t>unidades</w:t>
        </w:r>
        <w:proofErr w:type="spellEnd"/>
      </w:ins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80" w:author="LEONARDO DANTAS GOMES DE LIRA" w:date="2020-06-28T14:41:00Z"/>
        </w:rPr>
      </w:pPr>
      <w:proofErr w:type="spellStart"/>
      <w:ins w:id="781" w:author="LEONARDO DANTAS GOMES DE LIRA" w:date="2020-06-28T14:41:00Z">
        <w:r>
          <w:t>acredito</w:t>
        </w:r>
        <w:proofErr w:type="spellEnd"/>
        <w:r>
          <w:t xml:space="preserve"> que </w:t>
        </w:r>
        <w:proofErr w:type="spellStart"/>
        <w:r>
          <w:t>adicionando</w:t>
        </w:r>
        <w:proofErr w:type="spellEnd"/>
        <w:r>
          <w:t xml:space="preserve"> </w:t>
        </w:r>
        <w:proofErr w:type="spellStart"/>
        <w:r>
          <w:t>mais</w:t>
        </w:r>
        <w:proofErr w:type="spellEnd"/>
        <w:r>
          <w:t xml:space="preserve"> </w:t>
        </w:r>
        <w:proofErr w:type="spellStart"/>
        <w:r>
          <w:t>mapas</w:t>
        </w:r>
        <w:proofErr w:type="spellEnd"/>
        <w:r>
          <w:t xml:space="preserve"> e </w:t>
        </w:r>
        <w:proofErr w:type="spellStart"/>
        <w:r>
          <w:t>corrigindo</w:t>
        </w:r>
        <w:proofErr w:type="spellEnd"/>
        <w:r>
          <w:t xml:space="preserve"> a </w:t>
        </w:r>
        <w:proofErr w:type="spellStart"/>
        <w:r>
          <w:t>trilha</w:t>
        </w:r>
        <w:proofErr w:type="spellEnd"/>
        <w:r>
          <w:t xml:space="preserve"> </w:t>
        </w:r>
        <w:proofErr w:type="spellStart"/>
        <w:r>
          <w:t>sonora</w:t>
        </w:r>
        <w:proofErr w:type="spellEnd"/>
        <w:r>
          <w:t xml:space="preserve">, </w:t>
        </w:r>
        <w:proofErr w:type="spellStart"/>
        <w:r>
          <w:t>já</w:t>
        </w:r>
        <w:proofErr w:type="spellEnd"/>
        <w:r>
          <w:t xml:space="preserve"> da </w:t>
        </w:r>
        <w:proofErr w:type="spellStart"/>
        <w:r>
          <w:t>pra</w:t>
        </w:r>
        <w:proofErr w:type="spellEnd"/>
        <w:r>
          <w:t xml:space="preserve"> </w:t>
        </w:r>
        <w:proofErr w:type="spellStart"/>
        <w:r>
          <w:t>ir</w:t>
        </w:r>
        <w:proofErr w:type="spellEnd"/>
        <w:r>
          <w:t xml:space="preserve"> </w:t>
        </w:r>
        <w:proofErr w:type="spellStart"/>
        <w:r>
          <w:t>pra</w:t>
        </w:r>
        <w:proofErr w:type="spellEnd"/>
        <w:r>
          <w:t xml:space="preserve"> Steam ♥</w:t>
        </w:r>
      </w:ins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82" w:author="LEONARDO DANTAS GOMES DE LIRA" w:date="2020-06-28T14:41:00Z"/>
        </w:rPr>
      </w:pPr>
      <w:proofErr w:type="spellStart"/>
      <w:ins w:id="783" w:author="LEONARDO DANTAS GOMES DE LIRA" w:date="2020-06-28T14:41:00Z">
        <w:r>
          <w:t>Excelente</w:t>
        </w:r>
        <w:proofErr w:type="spellEnd"/>
        <w:r>
          <w:t xml:space="preserve"> </w:t>
        </w:r>
        <w:proofErr w:type="spellStart"/>
        <w:r>
          <w:t>jogo</w:t>
        </w:r>
        <w:proofErr w:type="spellEnd"/>
        <w:r>
          <w:t xml:space="preserve"> </w:t>
        </w:r>
      </w:ins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  <w:rPr>
          <w:ins w:id="784" w:author="LEONARDO DANTAS GOMES DE LIRA" w:date="2020-06-28T14:41:00Z"/>
        </w:rPr>
      </w:pPr>
      <w:ins w:id="785" w:author="LEONARDO DANTAS GOMES DE LIRA" w:date="2020-06-28T14:41:00Z">
        <w:r>
          <w:t xml:space="preserve">Jogo </w:t>
        </w:r>
        <w:proofErr w:type="spellStart"/>
        <w:r>
          <w:t>muito</w:t>
        </w:r>
        <w:proofErr w:type="spellEnd"/>
        <w:r>
          <w:t xml:space="preserve"> </w:t>
        </w:r>
        <w:proofErr w:type="spellStart"/>
        <w:r>
          <w:t>bom</w:t>
        </w:r>
        <w:proofErr w:type="spellEnd"/>
        <w:r>
          <w:t xml:space="preserve">, </w:t>
        </w:r>
        <w:proofErr w:type="spellStart"/>
        <w:r>
          <w:t>falta</w:t>
        </w:r>
        <w:proofErr w:type="spellEnd"/>
        <w:r>
          <w:t xml:space="preserve"> </w:t>
        </w:r>
        <w:proofErr w:type="spellStart"/>
        <w:r>
          <w:t>lapidação</w:t>
        </w:r>
        <w:proofErr w:type="spellEnd"/>
        <w:r>
          <w:t xml:space="preserve"> </w:t>
        </w:r>
        <w:proofErr w:type="spellStart"/>
        <w:r>
          <w:t>na</w:t>
        </w:r>
        <w:proofErr w:type="spellEnd"/>
        <w:r>
          <w:t xml:space="preserve"> </w:t>
        </w:r>
        <w:proofErr w:type="spellStart"/>
        <w:r>
          <w:t>programação</w:t>
        </w:r>
        <w:proofErr w:type="spellEnd"/>
        <w:r>
          <w:t xml:space="preserve"> e </w:t>
        </w:r>
        <w:proofErr w:type="spellStart"/>
        <w:r>
          <w:t>daria</w:t>
        </w:r>
        <w:proofErr w:type="spellEnd"/>
        <w:r>
          <w:t xml:space="preserve"> um </w:t>
        </w:r>
        <w:proofErr w:type="spellStart"/>
        <w:r>
          <w:t>ótimo</w:t>
        </w:r>
        <w:proofErr w:type="spellEnd"/>
        <w:r>
          <w:t xml:space="preserve"> </w:t>
        </w:r>
        <w:proofErr w:type="spellStart"/>
        <w:r>
          <w:t>jogo</w:t>
        </w:r>
        <w:proofErr w:type="spellEnd"/>
        <w:r>
          <w:t xml:space="preserve"> online</w:t>
        </w:r>
      </w:ins>
    </w:p>
    <w:p w14:paraId="32178915" w14:textId="08E2208B" w:rsidR="00467D2F" w:rsidDel="00F62D1F" w:rsidRDefault="00980398" w:rsidP="00467D2F">
      <w:pPr>
        <w:pStyle w:val="Commarcadores"/>
        <w:numPr>
          <w:ilvl w:val="0"/>
          <w:numId w:val="24"/>
        </w:numPr>
        <w:ind w:firstLine="709"/>
        <w:jc w:val="both"/>
        <w:rPr>
          <w:del w:id="786" w:author="LEONARDO DANTAS GOMES DE LIRA" w:date="2020-06-28T14:42:00Z"/>
        </w:rPr>
        <w:pPrChange w:id="787" w:author="LEONARDO DANTAS GOMES DE LIRA" w:date="2020-06-28T14:42:00Z">
          <w:pPr/>
        </w:pPrChange>
      </w:pPr>
      <w:proofErr w:type="spellStart"/>
      <w:ins w:id="788" w:author="LEONARDO DANTAS GOMES DE LIRA" w:date="2020-06-28T14:41:00Z">
        <w:r>
          <w:t>Robos</w:t>
        </w:r>
        <w:proofErr w:type="spellEnd"/>
        <w:r>
          <w:t xml:space="preserve"> </w:t>
        </w:r>
        <w:proofErr w:type="spellStart"/>
        <w:r>
          <w:t>diferentes</w:t>
        </w:r>
        <w:proofErr w:type="spellEnd"/>
        <w:r>
          <w:t xml:space="preserve">, cores </w:t>
        </w:r>
        <w:proofErr w:type="spellStart"/>
        <w:r>
          <w:t>diferentes</w:t>
        </w:r>
        <w:proofErr w:type="spellEnd"/>
        <w:r>
          <w:t xml:space="preserve"> </w:t>
        </w:r>
      </w:ins>
      <w:commentRangeStart w:id="789"/>
      <w:del w:id="790" w:author="LEONARDO DANTAS GOMES DE LIRA" w:date="2020-06-28T14:41:00Z">
        <w:r w:rsidR="00467D2F" w:rsidDel="00980398">
          <w:delText xml:space="preserve">Provavelmente </w:delText>
        </w:r>
        <w:commentRangeEnd w:id="789"/>
        <w:r w:rsidR="00AE2F03" w:rsidDel="00980398">
          <w:rPr>
            <w:rStyle w:val="Refdecomentrio"/>
          </w:rPr>
          <w:commentReference w:id="789"/>
        </w:r>
        <w:r w:rsidR="00467D2F" w:rsidDel="00980398">
          <w:delText>não terá</w:delText>
        </w:r>
      </w:del>
    </w:p>
    <w:p w14:paraId="5353C88F" w14:textId="77777777" w:rsidR="00FE1DDC" w:rsidRDefault="00FE1DDC" w:rsidP="00467D2F"/>
    <w:p w14:paraId="7D642096" w14:textId="2918DA18" w:rsidR="00467D2F" w:rsidRDefault="00467D2F" w:rsidP="00467D2F">
      <w:pPr>
        <w:pStyle w:val="Ttulo2"/>
        <w:rPr>
          <w:rFonts w:eastAsia="Arial"/>
        </w:rPr>
      </w:pPr>
      <w:bookmarkStart w:id="791" w:name="_Toc43663424"/>
      <w:r w:rsidRPr="00196EAF">
        <w:rPr>
          <w:rFonts w:eastAsia="Arial"/>
          <w:color w:val="000000" w:themeColor="text1"/>
        </w:rPr>
        <w:lastRenderedPageBreak/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 xml:space="preserve">Análise da </w:t>
      </w:r>
      <w:proofErr w:type="gramStart"/>
      <w:r w:rsidRPr="00196EAF">
        <w:rPr>
          <w:rFonts w:eastAsia="Arial"/>
        </w:rPr>
        <w:t>loja</w:t>
      </w:r>
      <w:r w:rsidR="00196EAF" w:rsidRPr="00196EAF">
        <w:rPr>
          <w:rFonts w:eastAsia="Arial"/>
        </w:rPr>
        <w:t>(</w:t>
      </w:r>
      <w:proofErr w:type="gramEnd"/>
      <w:r w:rsidR="00196EAF" w:rsidRPr="00196EAF">
        <w:rPr>
          <w:rFonts w:eastAsia="Arial"/>
        </w:rPr>
        <w:t>Alfa)</w:t>
      </w:r>
      <w:bookmarkEnd w:id="791"/>
    </w:p>
    <w:p w14:paraId="5B4B581B" w14:textId="747FFDB7" w:rsidR="00467D2F" w:rsidRDefault="00467D2F" w:rsidP="00467D2F"/>
    <w:p w14:paraId="6D35439F" w14:textId="63A0F621" w:rsidR="00467D2F" w:rsidRDefault="00467D2F" w:rsidP="00467D2F">
      <w:r>
        <w:tab/>
      </w:r>
      <w:r w:rsidRPr="00467D2F">
        <w:t>Resultados da alpha detalhados na figura a seguir, ao quais foram obtidos após 30 dias presentes na loja do itch.io.</w:t>
      </w:r>
    </w:p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31DF9F5F" w:rsidR="00196EAF" w:rsidRPr="00ED1D88" w:rsidRDefault="00196EAF" w:rsidP="00196EAF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792" w:name="_Toc4366382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7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Dashboard Itch.io</w:t>
      </w:r>
      <w:bookmarkEnd w:id="792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1A96B9AB">
            <wp:extent cx="3559803" cy="2418595"/>
            <wp:effectExtent l="0" t="0" r="3175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8252" cy="24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793" w:name="_Toc43663425"/>
      <w:bookmarkStart w:id="794" w:name="_Toc352077605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793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795" w:name="_Toc43663426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795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796" w:name="_Toc43663427"/>
      <w:r w:rsidRPr="00066D9F">
        <w:rPr>
          <w:rFonts w:eastAsia="Arial" w:cs="Arial"/>
          <w:color w:val="000000" w:themeColor="text1"/>
          <w:highlight w:val="yellow"/>
        </w:rPr>
        <w:t>4.2</w:t>
      </w:r>
      <w:r w:rsidRPr="00066D9F">
        <w:rPr>
          <w:color w:val="000000" w:themeColor="text1"/>
          <w:highlight w:val="yellow"/>
        </w:rPr>
        <w:tab/>
      </w:r>
      <w:r w:rsidRPr="00066D9F">
        <w:rPr>
          <w:rFonts w:eastAsia="Arial" w:cs="Arial"/>
          <w:i/>
          <w:color w:val="000000" w:themeColor="text1"/>
          <w:highlight w:val="yellow"/>
        </w:rPr>
        <w:t>O que deu errado?</w:t>
      </w:r>
      <w:bookmarkEnd w:id="796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6C3F21BC" w:rsidR="008868BE" w:rsidRPr="00ED1D88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8CA58E" w14:textId="2B2991F5" w:rsidR="008868BE" w:rsidRPr="00ED1D88" w:rsidDel="00B410BA" w:rsidRDefault="00923856" w:rsidP="7C434651">
      <w:pPr>
        <w:pStyle w:val="PargrafodaLista"/>
        <w:numPr>
          <w:ilvl w:val="0"/>
          <w:numId w:val="3"/>
        </w:numPr>
        <w:rPr>
          <w:del w:id="797" w:author="LEONARDO LIRA" w:date="2020-06-28T14:40:00Z"/>
          <w:rStyle w:val="apple-style-span"/>
          <w:color w:val="000000" w:themeColor="text1"/>
        </w:rPr>
      </w:pPr>
      <w:commentRangeStart w:id="798"/>
      <w:del w:id="799" w:author="LEONARDO LIRA" w:date="2020-06-28T14:40:00Z">
        <w:r w:rsidDel="00B410BA">
          <w:rPr>
            <w:rStyle w:val="apple-style-span"/>
            <w:rFonts w:eastAsia="Arial"/>
            <w:b/>
            <w:bCs/>
            <w:color w:val="000000" w:themeColor="text1"/>
          </w:rPr>
          <w:delText>Preencher</w:delText>
        </w:r>
        <w:r w:rsidR="7C434651" w:rsidRPr="00ED1D88" w:rsidDel="00B410BA">
          <w:rPr>
            <w:rStyle w:val="apple-style-span"/>
            <w:rFonts w:eastAsia="Arial"/>
            <w:b/>
            <w:bCs/>
            <w:color w:val="000000" w:themeColor="text1"/>
          </w:rPr>
          <w:delText>:</w:delText>
        </w:r>
        <w:r w:rsidR="7C434651" w:rsidRPr="00ED1D88" w:rsidDel="00B410BA">
          <w:rPr>
            <w:rStyle w:val="apple-style-span"/>
            <w:rFonts w:eastAsia="Arial"/>
            <w:color w:val="000000" w:themeColor="text1"/>
          </w:rPr>
          <w:delText xml:space="preserve"> </w:delText>
        </w:r>
        <w:r w:rsidDel="00B410BA">
          <w:rPr>
            <w:rStyle w:val="apple-style-span"/>
            <w:rFonts w:eastAsia="Arial"/>
            <w:color w:val="000000" w:themeColor="text1"/>
          </w:rPr>
          <w:delText>Preencher</w:delText>
        </w:r>
      </w:del>
    </w:p>
    <w:p w14:paraId="22B7F37B" w14:textId="640276E1" w:rsidR="008868BE" w:rsidRPr="00923856" w:rsidDel="00B410BA" w:rsidRDefault="00923856" w:rsidP="003E4E9F">
      <w:pPr>
        <w:pStyle w:val="PargrafodaLista"/>
        <w:numPr>
          <w:ilvl w:val="0"/>
          <w:numId w:val="3"/>
        </w:numPr>
        <w:rPr>
          <w:del w:id="800" w:author="LEONARDO LIRA" w:date="2020-06-28T14:40:00Z"/>
          <w:rStyle w:val="apple-style-span"/>
          <w:color w:val="000000" w:themeColor="text1"/>
        </w:rPr>
      </w:pPr>
      <w:del w:id="801" w:author="LEONARDO LIRA" w:date="2020-06-28T14:40:00Z">
        <w:r w:rsidRPr="00923856" w:rsidDel="00B410BA">
          <w:rPr>
            <w:rStyle w:val="apple-style-span"/>
            <w:rFonts w:eastAsia="Arial"/>
            <w:b/>
            <w:bCs/>
            <w:color w:val="000000" w:themeColor="text1"/>
          </w:rPr>
          <w:delText>Preencher:</w:delText>
        </w:r>
        <w:r w:rsidRPr="00923856" w:rsidDel="00B410BA">
          <w:rPr>
            <w:rStyle w:val="apple-style-span"/>
            <w:rFonts w:eastAsia="Arial"/>
            <w:color w:val="000000" w:themeColor="text1"/>
          </w:rPr>
          <w:delText xml:space="preserve"> Preencher</w:delText>
        </w:r>
        <w:r w:rsidR="001B3E80" w:rsidRPr="00923856" w:rsidDel="00B410BA">
          <w:rPr>
            <w:rStyle w:val="apple-style-span"/>
            <w:rFonts w:eastAsia="Arial"/>
            <w:color w:val="000000" w:themeColor="text1"/>
          </w:rPr>
          <w:delText>.</w:delText>
        </w:r>
      </w:del>
    </w:p>
    <w:p w14:paraId="060486AF" w14:textId="0A3C8DDB" w:rsidR="008868BE" w:rsidRPr="00923856" w:rsidDel="00B410BA" w:rsidRDefault="00923856" w:rsidP="003E4E9F">
      <w:pPr>
        <w:pStyle w:val="PargrafodaLista"/>
        <w:numPr>
          <w:ilvl w:val="0"/>
          <w:numId w:val="3"/>
        </w:numPr>
        <w:rPr>
          <w:del w:id="802" w:author="LEONARDO LIRA" w:date="2020-06-28T14:40:00Z"/>
          <w:rStyle w:val="apple-style-span"/>
          <w:color w:val="000000" w:themeColor="text1"/>
        </w:rPr>
      </w:pPr>
      <w:del w:id="803" w:author="LEONARDO LIRA" w:date="2020-06-28T14:40:00Z">
        <w:r w:rsidRPr="00923856" w:rsidDel="00B410BA">
          <w:rPr>
            <w:rStyle w:val="apple-style-span"/>
            <w:rFonts w:eastAsia="Arial"/>
            <w:b/>
            <w:bCs/>
            <w:color w:val="000000" w:themeColor="text1"/>
          </w:rPr>
          <w:delText>Preencher:</w:delText>
        </w:r>
        <w:r w:rsidRPr="00923856" w:rsidDel="00B410BA">
          <w:rPr>
            <w:rStyle w:val="apple-style-span"/>
            <w:rFonts w:eastAsia="Arial"/>
            <w:color w:val="000000" w:themeColor="text1"/>
          </w:rPr>
          <w:delText xml:space="preserve"> Preencher</w:delText>
        </w:r>
        <w:r w:rsidR="002143EF" w:rsidRPr="00923856" w:rsidDel="00B410BA">
          <w:rPr>
            <w:rStyle w:val="apple-style-span"/>
            <w:rFonts w:eastAsia="Arial"/>
            <w:color w:val="000000" w:themeColor="text1"/>
          </w:rPr>
          <w:delText>.</w:delText>
        </w:r>
        <w:commentRangeEnd w:id="798"/>
        <w:r w:rsidR="00AE2F03" w:rsidDel="00B410BA">
          <w:rPr>
            <w:rStyle w:val="Refdecomentrio"/>
          </w:rPr>
          <w:commentReference w:id="798"/>
        </w:r>
      </w:del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804" w:name="_Toc43663428"/>
      <w:r w:rsidR="7C434651" w:rsidRPr="001D6C98">
        <w:rPr>
          <w:rFonts w:eastAsia="Arial"/>
          <w:color w:val="000000" w:themeColor="text1"/>
          <w:highlight w:val="yellow"/>
        </w:rPr>
        <w:lastRenderedPageBreak/>
        <w:t>REFERÊNCIAS BIBLIOGRÁFICAS</w:t>
      </w:r>
      <w:bookmarkEnd w:id="794"/>
      <w:bookmarkEnd w:id="804"/>
    </w:p>
    <w:p w14:paraId="0566D412" w14:textId="77777777" w:rsidR="003A4EFC" w:rsidRPr="00AD3197" w:rsidRDefault="003A4EFC" w:rsidP="003A4EFC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Fog </w:t>
      </w:r>
      <w:proofErr w:type="spellStart"/>
      <w:r w:rsidRPr="00ED1D88">
        <w:rPr>
          <w:rFonts w:eastAsia="Arial"/>
          <w:b/>
          <w:color w:val="000000" w:themeColor="text1"/>
        </w:rPr>
        <w:t>of</w:t>
      </w:r>
      <w:proofErr w:type="spellEnd"/>
      <w:r w:rsidRPr="00ED1D88">
        <w:rPr>
          <w:rFonts w:eastAsia="Arial"/>
          <w:b/>
          <w:color w:val="000000" w:themeColor="text1"/>
        </w:rPr>
        <w:t xml:space="preserve"> War</w:t>
      </w:r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https://forum.unity.com/threads/fog-of-war-whats-the-best-way.380801/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16 de maio</w:t>
      </w:r>
      <w:r w:rsidRPr="00AD3197">
        <w:rPr>
          <w:rFonts w:eastAsia="Arial"/>
        </w:rPr>
        <w:t>.</w:t>
      </w:r>
    </w:p>
    <w:p w14:paraId="69F55FBD" w14:textId="77777777" w:rsidR="003A4EFC" w:rsidRDefault="003A4EFC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5175651" w14:textId="0214906D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tutorials</w:t>
      </w:r>
      <w:proofErr w:type="spellEnd"/>
      <w:r w:rsidRPr="00AD3197">
        <w:rPr>
          <w:rFonts w:eastAsia="Arial"/>
          <w:color w:val="000000" w:themeColor="text1"/>
        </w:rPr>
        <w:t>. Disponível em: &lt;https://blog.studiominiboss.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com/</w:t>
      </w:r>
      <w:proofErr w:type="spellStart"/>
      <w:r w:rsidRPr="00AD3197">
        <w:rPr>
          <w:rFonts w:eastAsia="Arial"/>
          <w:color w:val="000000" w:themeColor="text1"/>
        </w:rPr>
        <w:t>pixelart</w:t>
      </w:r>
      <w:proofErr w:type="spellEnd"/>
      <w:r w:rsidRPr="00AD3197">
        <w:rPr>
          <w:rFonts w:eastAsia="Arial"/>
          <w:color w:val="000000" w:themeColor="text1"/>
        </w:rPr>
        <w:t>&gt;. Acesso em: 1 maio 2019.</w:t>
      </w:r>
    </w:p>
    <w:p w14:paraId="74CA1549" w14:textId="079F7BC6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C5C0950" w14:textId="0D4D32E2" w:rsidR="00D170B4" w:rsidRPr="00AD3197" w:rsidRDefault="0050723C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proofErr w:type="spellStart"/>
      <w:r w:rsidRPr="00ED1D88">
        <w:rPr>
          <w:rFonts w:eastAsia="Arial"/>
          <w:b/>
          <w:color w:val="000000" w:themeColor="text1"/>
        </w:rPr>
        <w:t>How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to</w:t>
      </w:r>
      <w:proofErr w:type="spellEnd"/>
      <w:r w:rsidRPr="00ED1D88">
        <w:rPr>
          <w:rFonts w:eastAsia="Arial"/>
          <w:b/>
          <w:color w:val="000000" w:themeColor="text1"/>
        </w:rPr>
        <w:t xml:space="preserve"> start making pixel art. 2019</w:t>
      </w:r>
      <w:r w:rsidRPr="00AD3197">
        <w:rPr>
          <w:rFonts w:eastAsia="Arial"/>
          <w:color w:val="000000" w:themeColor="text1"/>
        </w:rPr>
        <w:t>. Disponível em: &lt;https://medium.com/@saintjust&gt;. Acesso em: 1 maio 2019.</w:t>
      </w:r>
    </w:p>
    <w:p w14:paraId="65A5B9DA" w14:textId="21D7D16A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F899497" w14:textId="206AEEFB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ILUDEMIA ACADEMIA DE ILUSTRAÇÃO.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- Tudo que você precisa saber sobre - Bruna Negri. 2018</w:t>
      </w:r>
      <w:r w:rsidRPr="00AD3197">
        <w:rPr>
          <w:rFonts w:eastAsia="Arial"/>
          <w:color w:val="000000" w:themeColor="text1"/>
        </w:rPr>
        <w:t xml:space="preserve">. Disponível em: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&lt;https://www.youtube.com/watch?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v=NfKPmDLZ0Kc&amp;list=</w:t>
      </w:r>
      <w:proofErr w:type="spellStart"/>
      <w:r w:rsidRPr="00AD3197">
        <w:rPr>
          <w:rFonts w:eastAsia="Arial"/>
          <w:color w:val="000000" w:themeColor="text1"/>
        </w:rPr>
        <w:t>WL&amp;index</w:t>
      </w:r>
      <w:proofErr w:type="spellEnd"/>
      <w:r w:rsidRPr="00AD3197">
        <w:rPr>
          <w:rFonts w:eastAsia="Arial"/>
          <w:color w:val="000000" w:themeColor="text1"/>
        </w:rPr>
        <w:t xml:space="preserve">=2&amp;t=0s&gt;.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Acesso em: 1 maio 2019.</w:t>
      </w:r>
    </w:p>
    <w:p w14:paraId="184F0385" w14:textId="2A46CE86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96DAFE9" w14:textId="6475B723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UNITY TECHNOLOGIES. </w:t>
      </w:r>
      <w:proofErr w:type="spellStart"/>
      <w:r w:rsidRPr="00ED1D88">
        <w:rPr>
          <w:rFonts w:eastAsia="Arial"/>
          <w:b/>
          <w:color w:val="000000" w:themeColor="text1"/>
        </w:rPr>
        <w:t>Unity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User</w:t>
      </w:r>
      <w:proofErr w:type="spellEnd"/>
      <w:r w:rsidRPr="00ED1D88">
        <w:rPr>
          <w:rFonts w:eastAsia="Arial"/>
          <w:b/>
          <w:color w:val="000000" w:themeColor="text1"/>
        </w:rPr>
        <w:t xml:space="preserve"> Manual (2019.1). 2019</w:t>
      </w:r>
      <w:r w:rsidRPr="00AD3197">
        <w:rPr>
          <w:rFonts w:eastAsia="Arial"/>
          <w:color w:val="000000" w:themeColor="text1"/>
        </w:rPr>
        <w:t>. Disponível em: &lt;https://docs.unity3d.com/Manual/index.html&gt;. Acesso em: 3 maio 2019.</w:t>
      </w:r>
    </w:p>
    <w:p w14:paraId="12FFAC6F" w14:textId="7586D552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0B29111" w14:textId="21A75499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>OPENGAMEART. Disponível em: &lt;https://opengameart.org&gt;. Acesso em: 15 maio 2019.</w:t>
      </w:r>
    </w:p>
    <w:p w14:paraId="2B6533E5" w14:textId="6484A883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B61424C" w14:textId="0853805C" w:rsidR="00F35E57" w:rsidRDefault="00F35E57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>Tutorial mapa procedural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ED1D88">
        <w:rPr>
          <w:rFonts w:eastAsia="Arial"/>
          <w:color w:val="000000" w:themeColor="text1"/>
        </w:rPr>
        <w:t>Diponível</w:t>
      </w:r>
      <w:proofErr w:type="spellEnd"/>
      <w:r w:rsidR="00086AFE" w:rsidRPr="00ED1D88">
        <w:rPr>
          <w:rFonts w:eastAsia="Arial"/>
          <w:color w:val="000000" w:themeColor="text1"/>
        </w:rPr>
        <w:t xml:space="preserve"> em:</w:t>
      </w:r>
      <w:r w:rsidR="00086AFE" w:rsidRPr="00AD3197">
        <w:rPr>
          <w:rFonts w:eastAsia="Arial"/>
          <w:color w:val="000000" w:themeColor="text1"/>
        </w:rPr>
        <w:t xml:space="preserve"> </w:t>
      </w:r>
      <w:r w:rsidR="00086AFE" w:rsidRPr="00ED1D88">
        <w:rPr>
          <w:rFonts w:eastAsia="Arial"/>
        </w:rPr>
        <w:t>&lt;</w:t>
      </w:r>
      <w:hyperlink r:id="rId50" w:history="1">
        <w:r w:rsidR="00086AFE" w:rsidRPr="00ED1D88">
          <w:rPr>
            <w:rStyle w:val="Hyperlink"/>
            <w:rFonts w:eastAsia="Arial"/>
            <w:color w:val="auto"/>
            <w:u w:val="none"/>
          </w:rPr>
          <w:t>https://www.youtube.com/watch?v=nADIYwgKHv4</w:t>
        </w:r>
      </w:hyperlink>
      <w:r w:rsidR="00086AFE" w:rsidRPr="00ED1D88">
        <w:rPr>
          <w:rFonts w:eastAsia="Arial"/>
        </w:rPr>
        <w:t>&gt;. Acesso em: 12 de abril.</w:t>
      </w:r>
    </w:p>
    <w:p w14:paraId="066FFE53" w14:textId="77777777" w:rsidR="00125B30" w:rsidRPr="00125B30" w:rsidRDefault="00125B30" w:rsidP="00125B30">
      <w:pPr>
        <w:spacing w:line="240" w:lineRule="auto"/>
        <w:jc w:val="left"/>
        <w:rPr>
          <w:rFonts w:eastAsia="Arial"/>
        </w:rPr>
      </w:pPr>
    </w:p>
    <w:p w14:paraId="6359EE4B" w14:textId="7BCDF2E4" w:rsidR="00086AFE" w:rsidRPr="00AD3197" w:rsidRDefault="00086AFE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Procedural </w:t>
      </w:r>
      <w:proofErr w:type="spellStart"/>
      <w:r w:rsidRPr="00ED1D88">
        <w:rPr>
          <w:rFonts w:eastAsia="Arial"/>
          <w:b/>
          <w:color w:val="000000" w:themeColor="text1"/>
        </w:rPr>
        <w:t>Dungeon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Generator</w:t>
      </w:r>
      <w:proofErr w:type="spellEnd"/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https://slsdo.github.io/procedural-dungeon/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11 de abril</w:t>
      </w:r>
      <w:r w:rsidRPr="00AD3197">
        <w:rPr>
          <w:rFonts w:eastAsia="Arial"/>
        </w:rPr>
        <w:t>.</w:t>
      </w:r>
    </w:p>
    <w:p w14:paraId="004B49C6" w14:textId="0C17AA6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2F0527D" w14:textId="085C175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3BEFF6D" w14:textId="6575936A" w:rsidR="00D170B4" w:rsidRPr="00AD3197" w:rsidRDefault="00147EFB" w:rsidP="00125B30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AD3197">
        <w:rPr>
          <w:rFonts w:eastAsia="Arial"/>
          <w:color w:val="000000" w:themeColor="text1"/>
        </w:rPr>
        <w:t>Diponível</w:t>
      </w:r>
      <w:proofErr w:type="spellEnd"/>
      <w:r w:rsidR="00086AFE" w:rsidRPr="00AD3197">
        <w:rPr>
          <w:rFonts w:eastAsia="Arial"/>
          <w:color w:val="000000" w:themeColor="text1"/>
        </w:rPr>
        <w:t xml:space="preserve"> em: </w:t>
      </w:r>
      <w:r w:rsidR="00086AFE"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</w:t>
      </w:r>
      <w:r w:rsidR="00086AFE"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3 maio 2019</w:t>
      </w:r>
      <w:r w:rsidR="00086AFE" w:rsidRPr="00AD3197">
        <w:rPr>
          <w:rFonts w:eastAsia="Arial"/>
        </w:rPr>
        <w:t>.</w:t>
      </w:r>
    </w:p>
    <w:p w14:paraId="6AA54895" w14:textId="61DE7EBA" w:rsidR="00B21EE8" w:rsidRPr="00AD3197" w:rsidRDefault="00B21EE8" w:rsidP="00125B30">
      <w:pPr>
        <w:spacing w:line="240" w:lineRule="auto"/>
        <w:jc w:val="left"/>
        <w:rPr>
          <w:rFonts w:eastAsia="Arial"/>
        </w:rPr>
      </w:pPr>
    </w:p>
    <w:p w14:paraId="2FB0966A" w14:textId="09AF3656" w:rsidR="00B21EE8" w:rsidRPr="00ED1D88" w:rsidRDefault="00E70232" w:rsidP="00125B30">
      <w:pPr>
        <w:spacing w:line="240" w:lineRule="auto"/>
        <w:jc w:val="left"/>
        <w:rPr>
          <w:rFonts w:eastAsia="Arial"/>
        </w:rPr>
      </w:pPr>
      <w:r w:rsidRPr="00AD3197">
        <w:rPr>
          <w:b/>
        </w:rPr>
        <w:t xml:space="preserve">Pesquisa de jogadores. </w:t>
      </w:r>
      <w:r w:rsidRPr="00AD3197">
        <w:t xml:space="preserve">Disponível em: </w:t>
      </w:r>
      <w:r w:rsidR="005C4C58" w:rsidRPr="00AD3197">
        <w:t>&lt;</w:t>
      </w:r>
      <w:hyperlink r:id="rId51" w:history="1">
        <w:r w:rsidR="00EE324F" w:rsidRPr="00ED1D88">
          <w:rPr>
            <w:rStyle w:val="Hyperlink"/>
            <w:color w:val="auto"/>
            <w:u w:val="none"/>
          </w:rPr>
          <w:t>https://e-arena.com.br/pesquisa-game-latam/</w:t>
        </w:r>
      </w:hyperlink>
      <w:r w:rsidR="00B21EE8" w:rsidRPr="00AD3197">
        <w:t>&gt;</w:t>
      </w:r>
      <w:r w:rsidR="00AF7644" w:rsidRPr="00AD3197">
        <w:t>. Acesso em 23 maio 2019.</w:t>
      </w:r>
    </w:p>
    <w:sectPr w:rsidR="00B21EE8" w:rsidRPr="00ED1D88" w:rsidSect="0074377D">
      <w:headerReference w:type="default" r:id="rId52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789" w:author="GUSTAVO CARVALHO GOMES DE ABREU" w:date="2020-06-21T22:10:00Z" w:initials="GCGDA">
    <w:p w14:paraId="1DF1E41D" w14:textId="72386C0F" w:rsidR="00B410BA" w:rsidRDefault="00B410BA">
      <w:pPr>
        <w:pStyle w:val="Textodecomentrio"/>
      </w:pPr>
      <w:r>
        <w:rPr>
          <w:rStyle w:val="Refdecomentrio"/>
        </w:rPr>
        <w:annotationRef/>
      </w:r>
      <w:r>
        <w:t>Remover o título então</w:t>
      </w:r>
    </w:p>
  </w:comment>
  <w:comment w:id="798" w:author="GUSTAVO CARVALHO GOMES DE ABREU" w:date="2020-06-21T22:11:00Z" w:initials="GCGDA">
    <w:p w14:paraId="0535D98E" w14:textId="6EF9AA8A" w:rsidR="00B410BA" w:rsidRDefault="00B410BA">
      <w:pPr>
        <w:pStyle w:val="Textodecomentrio"/>
      </w:pPr>
      <w:r>
        <w:rPr>
          <w:rStyle w:val="Refdecomentrio"/>
        </w:rPr>
        <w:annotationRef/>
      </w:r>
      <w:r>
        <w:t>Remover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DF1E41D" w15:done="0"/>
  <w15:commentEx w15:paraId="0535D98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DF1E41D" w16cid:durableId="22A327B9"/>
  <w16cid:commentId w16cid:paraId="0535D98E" w16cid:durableId="22A327B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455C3E" w14:textId="77777777" w:rsidR="007548BE" w:rsidRDefault="007548BE" w:rsidP="001E63BB">
      <w:pPr>
        <w:spacing w:line="240" w:lineRule="auto"/>
      </w:pPr>
      <w:r>
        <w:separator/>
      </w:r>
    </w:p>
  </w:endnote>
  <w:endnote w:type="continuationSeparator" w:id="0">
    <w:p w14:paraId="5318635C" w14:textId="77777777" w:rsidR="007548BE" w:rsidRDefault="007548BE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B410BA" w:rsidRPr="00AC6094" w:rsidRDefault="00B410BA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78894A" w14:textId="77777777" w:rsidR="007548BE" w:rsidRDefault="007548BE" w:rsidP="001E63BB">
      <w:pPr>
        <w:spacing w:line="240" w:lineRule="auto"/>
      </w:pPr>
      <w:r>
        <w:separator/>
      </w:r>
    </w:p>
  </w:footnote>
  <w:footnote w:type="continuationSeparator" w:id="0">
    <w:p w14:paraId="2DB28D5D" w14:textId="77777777" w:rsidR="007548BE" w:rsidRDefault="007548BE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B410BA" w:rsidRDefault="00B410BA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B410BA" w:rsidRDefault="00B410B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  <w:lvlOverride w:ilvl="0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GUSTAVO CARVALHO GOMES DE ABREU">
    <w15:presenceInfo w15:providerId="None" w15:userId="GUSTAVO CARVALHO GOMES DE ABREU"/>
  </w15:person>
  <w15:person w15:author="LEONARDO DANTAS GOMES DE LIRA">
    <w15:presenceInfo w15:providerId="AD" w15:userId="S::leonardo.lira@fatec.sp.gov.br::99d91c64-c47c-4d42-b432-dbd769c48c01"/>
  </w15:person>
  <w15:person w15:author="LEONARDO LIRA">
    <w15:presenceInfo w15:providerId="AD" w15:userId="S::leonardo.lira@fatec.sp.gov.br::99d91c64-c47c-4d42-b432-dbd769c48c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trackRevisions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797B"/>
    <w:rsid w:val="00080DEA"/>
    <w:rsid w:val="00080F74"/>
    <w:rsid w:val="0008315D"/>
    <w:rsid w:val="00086AFE"/>
    <w:rsid w:val="00087E42"/>
    <w:rsid w:val="00090278"/>
    <w:rsid w:val="000918E7"/>
    <w:rsid w:val="00095987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73A"/>
    <w:rsid w:val="00186A5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3AA"/>
    <w:rsid w:val="00336B34"/>
    <w:rsid w:val="00337805"/>
    <w:rsid w:val="00341CE3"/>
    <w:rsid w:val="00342E2E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3805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DB6"/>
    <w:rsid w:val="004022F4"/>
    <w:rsid w:val="00404506"/>
    <w:rsid w:val="00404C38"/>
    <w:rsid w:val="004051B6"/>
    <w:rsid w:val="00407CD1"/>
    <w:rsid w:val="00407FDC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7838"/>
    <w:rsid w:val="00591DA7"/>
    <w:rsid w:val="005933C9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549"/>
    <w:rsid w:val="0066676D"/>
    <w:rsid w:val="00670CE2"/>
    <w:rsid w:val="006715FB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1DEF"/>
    <w:rsid w:val="006B24C8"/>
    <w:rsid w:val="006B437D"/>
    <w:rsid w:val="006B5408"/>
    <w:rsid w:val="006B5A65"/>
    <w:rsid w:val="006B5FA3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15FF"/>
    <w:rsid w:val="006D1CFF"/>
    <w:rsid w:val="006D2FFB"/>
    <w:rsid w:val="006D31B8"/>
    <w:rsid w:val="006D5C67"/>
    <w:rsid w:val="006E08E1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30E0A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504B6"/>
    <w:rsid w:val="00851D34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5E8F"/>
    <w:rsid w:val="0087629A"/>
    <w:rsid w:val="008803D7"/>
    <w:rsid w:val="00880989"/>
    <w:rsid w:val="00881DD4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4BF"/>
    <w:rsid w:val="008A12CA"/>
    <w:rsid w:val="008A5A1E"/>
    <w:rsid w:val="008B3914"/>
    <w:rsid w:val="008B624A"/>
    <w:rsid w:val="008B71E6"/>
    <w:rsid w:val="008B7C09"/>
    <w:rsid w:val="008C12C9"/>
    <w:rsid w:val="008C1A4F"/>
    <w:rsid w:val="008C2135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A64"/>
    <w:rsid w:val="009A2744"/>
    <w:rsid w:val="009A2A39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43CD"/>
    <w:rsid w:val="00A24BA0"/>
    <w:rsid w:val="00A25569"/>
    <w:rsid w:val="00A25DE2"/>
    <w:rsid w:val="00A31C57"/>
    <w:rsid w:val="00A32F32"/>
    <w:rsid w:val="00A33007"/>
    <w:rsid w:val="00A33470"/>
    <w:rsid w:val="00A33856"/>
    <w:rsid w:val="00A35898"/>
    <w:rsid w:val="00A40A0E"/>
    <w:rsid w:val="00A4124F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40F"/>
    <w:rsid w:val="00BD4A70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1041D"/>
    <w:rsid w:val="00C10AE8"/>
    <w:rsid w:val="00C132E2"/>
    <w:rsid w:val="00C13827"/>
    <w:rsid w:val="00C152C7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E3B86"/>
    <w:rsid w:val="00CE43C5"/>
    <w:rsid w:val="00CE58AB"/>
    <w:rsid w:val="00CE78D9"/>
    <w:rsid w:val="00CF04E2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50E30"/>
    <w:rsid w:val="00F51941"/>
    <w:rsid w:val="00F52197"/>
    <w:rsid w:val="00F52AA4"/>
    <w:rsid w:val="00F53082"/>
    <w:rsid w:val="00F53752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  <w:pPrChange w:id="0" w:author="GUSTAVO CARVALHO GOMES DE ABREU" w:date="2020-06-21T20:29:00Z">
        <w:pPr>
          <w:tabs>
            <w:tab w:val="right" w:leader="hyphen" w:pos="8222"/>
            <w:tab w:val="left" w:leader="dot" w:pos="8789"/>
          </w:tabs>
          <w:spacing w:line="360" w:lineRule="auto"/>
          <w:ind w:left="709" w:hanging="709"/>
          <w:jc w:val="both"/>
        </w:pPr>
      </w:pPrChange>
    </w:pPr>
    <w:rPr>
      <w:bCs/>
      <w:caps/>
      <w:noProof/>
      <w:rPrChange w:id="0" w:author="GUSTAVO CARVALHO GOMES DE ABREU" w:date="2020-06-21T20:29:00Z">
        <w:rPr>
          <w:rFonts w:ascii="Arial" w:eastAsia="Calibri" w:hAnsi="Arial" w:cs="Arial"/>
          <w:b/>
          <w:bCs/>
          <w:caps/>
          <w:noProof/>
          <w:sz w:val="24"/>
          <w:szCs w:val="24"/>
          <w:lang w:val="pt-BR" w:eastAsia="en-US" w:bidi="ar-SA"/>
        </w:rPr>
      </w:rPrChange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  <w:pPrChange w:id="1" w:author="GUSTAVO CARVALHO GOMES DE ABREU" w:date="2020-06-21T20:22:00Z">
        <w:pPr>
          <w:spacing w:before="240" w:line="360" w:lineRule="auto"/>
        </w:pPr>
      </w:pPrChange>
    </w:pPr>
    <w:rPr>
      <w:bCs/>
      <w:szCs w:val="20"/>
      <w:rPrChange w:id="1" w:author="GUSTAVO CARVALHO GOMES DE ABREU" w:date="2020-06-21T20:22:00Z">
        <w:rPr>
          <w:rFonts w:ascii="Arial" w:eastAsia="Calibri" w:hAnsi="Arial" w:cs="Arial"/>
          <w:b/>
          <w:bCs/>
          <w:sz w:val="24"/>
          <w:lang w:val="pt-BR" w:eastAsia="en-US" w:bidi="ar-SA"/>
        </w:rPr>
      </w:rPrChange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  <w:pPrChange w:id="2" w:author="GUSTAVO CARVALHO GOMES DE ABREU" w:date="2020-06-21T20:29:00Z">
        <w:pPr>
          <w:suppressAutoHyphens/>
          <w:spacing w:after="120" w:line="360" w:lineRule="auto"/>
          <w:ind w:firstLine="709"/>
          <w:jc w:val="both"/>
        </w:pPr>
      </w:pPrChange>
    </w:pPr>
    <w:rPr>
      <w:rFonts w:eastAsia="Arial"/>
      <w:color w:val="000000" w:themeColor="text1"/>
      <w:kern w:val="1"/>
      <w:lang w:eastAsia="ar-SA"/>
      <w:rPrChange w:id="2" w:author="GUSTAVO CARVALHO GOMES DE ABREU" w:date="2020-06-21T20:29:00Z">
        <w:rPr>
          <w:rFonts w:ascii="Arial" w:eastAsia="Arial" w:hAnsi="Arial" w:cs="Arial"/>
          <w:color w:val="000000" w:themeColor="text1"/>
          <w:kern w:val="1"/>
          <w:sz w:val="24"/>
          <w:szCs w:val="24"/>
          <w:lang w:val="pt-BR" w:eastAsia="ar-SA" w:bidi="ar-SA"/>
        </w:rPr>
      </w:rPrChange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microsoft.com/office/2011/relationships/commentsExtended" Target="commentsExtended.xml"/><Relationship Id="rId50" Type="http://schemas.openxmlformats.org/officeDocument/2006/relationships/hyperlink" Target="https://www.youtube.com/watch?v=nADIYwgKHv4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microsoft.com/office/2016/09/relationships/commentsIds" Target="commentsIds.xml"/><Relationship Id="rId8" Type="http://schemas.openxmlformats.org/officeDocument/2006/relationships/webSettings" Target="webSettings.xml"/><Relationship Id="rId51" Type="http://schemas.openxmlformats.org/officeDocument/2006/relationships/hyperlink" Target="https://e-arena.com.br/pesquisa-game-latam/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comments" Target="comments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3140</TotalTime>
  <Pages>45</Pages>
  <Words>7799</Words>
  <Characters>42118</Characters>
  <Application>Microsoft Office Word</Application>
  <DocSecurity>0</DocSecurity>
  <Lines>350</Lines>
  <Paragraphs>99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49818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DANTAS GOMES DE LIRA</cp:lastModifiedBy>
  <cp:revision>193</cp:revision>
  <cp:lastPrinted>2020-06-16T21:16:00Z</cp:lastPrinted>
  <dcterms:created xsi:type="dcterms:W3CDTF">2020-05-12T18:57:00Z</dcterms:created>
  <dcterms:modified xsi:type="dcterms:W3CDTF">2020-06-28T17:42:00Z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