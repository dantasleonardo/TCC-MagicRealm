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056A46F7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</w:t>
      </w:r>
      <w:del w:id="3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 xml:space="preserve"> (a)</w:delText>
        </w:r>
      </w:del>
      <w:r w:rsidRPr="00ED1D88">
        <w:rPr>
          <w:rFonts w:eastAsia="Arial"/>
          <w:b/>
          <w:bCs/>
          <w:color w:val="000000" w:themeColor="text1"/>
        </w:rPr>
        <w:t xml:space="preserve">. </w:t>
      </w:r>
      <w:del w:id="4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>(</w:delText>
        </w:r>
      </w:del>
      <w:r w:rsidRPr="00ED1D88">
        <w:rPr>
          <w:rFonts w:eastAsia="Arial"/>
          <w:b/>
          <w:bCs/>
          <w:color w:val="000000" w:themeColor="text1"/>
        </w:rPr>
        <w:t>Esp</w:t>
      </w:r>
      <w:ins w:id="5" w:author="GUSTAVO CARVALHO GOMES DE ABREU" w:date="2020-06-21T20:18:00Z">
        <w:r w:rsidR="0000277A">
          <w:rPr>
            <w:rFonts w:eastAsia="Arial"/>
            <w:b/>
            <w:bCs/>
            <w:color w:val="000000" w:themeColor="text1"/>
          </w:rPr>
          <w:t>. Gustavo Carvalho Gomes de Abreu</w:t>
        </w:r>
      </w:ins>
      <w:del w:id="6" w:author="GUSTAVO CARVALHO GOMES DE ABREU" w:date="2020-06-21T20:18:00Z">
        <w:r w:rsidRPr="00ED1D88" w:rsidDel="0000277A">
          <w:rPr>
            <w:rFonts w:eastAsia="Arial"/>
            <w:b/>
            <w:bCs/>
            <w:color w:val="000000" w:themeColor="text1"/>
          </w:rPr>
          <w:delText>/Me/Dr) Nome Completo do Orientador</w:delText>
        </w:r>
      </w:del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70AFCC70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del w:id="7" w:author="GUSTAVO CARVALHO GOMES DE ABREU" w:date="2020-06-21T20:19:00Z">
        <w:r w:rsidRPr="00ED1D88" w:rsidDel="0000277A">
          <w:rPr>
            <w:rFonts w:eastAsia="Arial"/>
            <w:color w:val="000000" w:themeColor="text1"/>
          </w:rPr>
          <w:delText>Nome completo do membro da banca (Membro)</w:delText>
        </w:r>
      </w:del>
      <w:ins w:id="8" w:author="GUSTAVO CARVALHO GOMES DE ABREU" w:date="2020-06-21T20:19:00Z">
        <w:r w:rsidR="0000277A">
          <w:rPr>
            <w:rFonts w:eastAsia="Arial"/>
            <w:color w:val="000000" w:themeColor="text1"/>
          </w:rPr>
          <w:t>Gustavo Carvalho Gomes de Abreu</w:t>
        </w:r>
      </w:ins>
    </w:p>
    <w:p w14:paraId="2311B232" w14:textId="394DFE70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del w:id="9" w:author="GUSTAVO CARVALHO GOMES DE ABREU" w:date="2020-06-21T20:19:00Z">
        <w:r w:rsidRPr="00ED1D88" w:rsidDel="0000277A">
          <w:rPr>
            <w:rFonts w:eastAsia="Arial"/>
            <w:color w:val="000000" w:themeColor="text1"/>
          </w:rPr>
          <w:delText xml:space="preserve">Maior titulação </w:delText>
        </w:r>
      </w:del>
      <w:ins w:id="10" w:author="GUSTAVO CARVALHO GOMES DE ABREU" w:date="2020-06-21T20:19:00Z">
        <w:r w:rsidR="0000277A">
          <w:rPr>
            <w:rFonts w:eastAsia="Arial"/>
            <w:color w:val="000000" w:themeColor="text1"/>
          </w:rPr>
          <w:t>Especialista</w:t>
        </w:r>
      </w:ins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</w:t>
      </w:r>
      <w:proofErr w:type="gramStart"/>
      <w:r w:rsidRPr="006F5CCB">
        <w:rPr>
          <w:rFonts w:eastAsia="Arial"/>
          <w:color w:val="000000" w:themeColor="text1"/>
        </w:rPr>
        <w:t>RTS(</w:t>
      </w:r>
      <w:proofErr w:type="gramEnd"/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t>Palavras Chave: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was done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in order to present Magic Realm, a game developed for a Game Jam in the past that after some changes became a final paper. The game is a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08BC2AD8" w14:textId="14D46279" w:rsidR="0000277A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ins w:id="1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ins w:id="12" w:author="GUSTAVO CARVALHO GOMES DE ABREU" w:date="2020-06-21T20:22:00Z">
            <w:r w:rsidR="0000277A" w:rsidRPr="00A44BAC">
              <w:rPr>
                <w:rStyle w:val="Hyperlink"/>
                <w:noProof/>
              </w:rPr>
              <w:fldChar w:fldCharType="begin"/>
            </w:r>
            <w:r w:rsidR="0000277A" w:rsidRPr="00A44BAC">
              <w:rPr>
                <w:rStyle w:val="Hyperlink"/>
                <w:noProof/>
              </w:rPr>
              <w:instrText xml:space="preserve"> </w:instrText>
            </w:r>
            <w:r w:rsidR="0000277A">
              <w:rPr>
                <w:noProof/>
              </w:rPr>
              <w:instrText>HYPERLINK \l "_Toc43663389"</w:instrText>
            </w:r>
            <w:r w:rsidR="0000277A" w:rsidRPr="00A44BAC">
              <w:rPr>
                <w:rStyle w:val="Hyperlink"/>
                <w:noProof/>
              </w:rPr>
              <w:instrText xml:space="preserve"> </w:instrText>
            </w:r>
            <w:r w:rsidR="0000277A" w:rsidRPr="00A44BAC">
              <w:rPr>
                <w:rStyle w:val="Hyperlink"/>
                <w:noProof/>
              </w:rPr>
            </w:r>
            <w:r w:rsidR="0000277A" w:rsidRPr="00A44BAC">
              <w:rPr>
                <w:rStyle w:val="Hyperlink"/>
                <w:noProof/>
              </w:rPr>
              <w:fldChar w:fldCharType="separate"/>
            </w:r>
            <w:r w:rsidR="0000277A" w:rsidRPr="00A44BAC">
              <w:rPr>
                <w:rStyle w:val="Hyperlink"/>
                <w:rFonts w:eastAsia="Arial"/>
                <w:noProof/>
              </w:rPr>
              <w:t>1</w:t>
            </w:r>
            <w:r w:rsidR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00277A" w:rsidRPr="00A44BAC">
              <w:rPr>
                <w:rStyle w:val="Hyperlink"/>
                <w:rFonts w:eastAsia="Arial"/>
                <w:noProof/>
              </w:rPr>
              <w:t>INTRODUÇÃO</w:t>
            </w:r>
            <w:r w:rsidR="0000277A">
              <w:rPr>
                <w:noProof/>
                <w:webHidden/>
              </w:rPr>
              <w:tab/>
            </w:r>
            <w:r w:rsidR="0000277A">
              <w:rPr>
                <w:noProof/>
                <w:webHidden/>
              </w:rPr>
              <w:fldChar w:fldCharType="begin"/>
            </w:r>
            <w:r w:rsidR="0000277A">
              <w:rPr>
                <w:noProof/>
                <w:webHidden/>
              </w:rPr>
              <w:instrText xml:space="preserve"> PAGEREF _Toc43663389 \h </w:instrText>
            </w:r>
            <w:r w:rsidR="0000277A">
              <w:rPr>
                <w:noProof/>
                <w:webHidden/>
              </w:rPr>
            </w:r>
          </w:ins>
          <w:r w:rsidR="0000277A">
            <w:rPr>
              <w:noProof/>
              <w:webHidden/>
            </w:rPr>
            <w:fldChar w:fldCharType="separate"/>
          </w:r>
          <w:ins w:id="13" w:author="GUSTAVO CARVALHO GOMES DE ABREU" w:date="2020-06-21T20:22:00Z">
            <w:r w:rsidR="0000277A">
              <w:rPr>
                <w:noProof/>
                <w:webHidden/>
              </w:rPr>
              <w:t>10</w:t>
            </w:r>
            <w:r w:rsidR="0000277A">
              <w:rPr>
                <w:noProof/>
                <w:webHidden/>
              </w:rPr>
              <w:fldChar w:fldCharType="end"/>
            </w:r>
            <w:r w:rsidR="0000277A" w:rsidRPr="00A44BAC">
              <w:rPr>
                <w:rStyle w:val="Hyperlink"/>
                <w:noProof/>
              </w:rPr>
              <w:fldChar w:fldCharType="end"/>
            </w:r>
          </w:ins>
        </w:p>
        <w:p w14:paraId="35C46135" w14:textId="78A9935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" w:author="GUSTAVO CARVALHO GOMES DE ABREU" w:date="2020-06-21T20:22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9D205B2" w14:textId="4F758FD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GUSTAVO CARVALHO GOMES DE ABREU" w:date="2020-06-21T20:22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9315688" w14:textId="5A221224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" w:author="GUSTAVO CARVALHO GOMES DE ABREU" w:date="2020-06-21T20:22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4D16338" w14:textId="28BF6137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2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" w:author="GUSTAVO CARVALHO GOMES DE ABREU" w:date="2020-06-21T20:22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FD81D95" w14:textId="32CC3B46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2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" w:author="GUSTAVO CARVALHO GOMES DE ABREU" w:date="2020-06-21T20:22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0F3A67B" w14:textId="219F5CF9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2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GUSTAVO CARVALHO GOMES DE ABREU" w:date="2020-06-21T20:22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E46B637" w14:textId="4117602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3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" w:author="GUSTAVO CARVALHO GOMES DE ABREU" w:date="2020-06-21T20:22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9C94DA5" w14:textId="7C22F9F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3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" w:author="GUSTAVO CARVALHO GOMES DE ABREU" w:date="2020-06-21T20:22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AB4A1E9" w14:textId="40D22716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3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3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" w:author="GUSTAVO CARVALHO GOMES DE ABREU" w:date="2020-06-21T20:22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EB441EF" w14:textId="74EA1C88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4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2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"_Toc43663399"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_Toc43663399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GUSTAVO CARVALHO GOMES DE ABREU" w:date="2020-06-21T20:22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245242F2" w14:textId="53B84B4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4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Torreta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6" w:author="GUSTAVO CARVALHO GOMES DE ABREU" w:date="2020-06-21T20:22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2DEFE95" w14:textId="166FA8B7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4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4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9" w:author="GUSTAVO CARVALHO GOMES DE ABREU" w:date="2020-06-21T20:22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FD9443D" w14:textId="244A9529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2" w:author="GUSTAVO CARVALHO GOMES DE ABREU" w:date="2020-06-21T20:22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D1BB527" w14:textId="6FDAF1FC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5" w:author="GUSTAVO CARVALHO GOMES DE ABREU" w:date="2020-06-21T20:22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B014D3D" w14:textId="6A1258A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5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5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GUSTAVO CARVALHO GOMES DE ABREU" w:date="2020-06-21T20:22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BFD2693" w14:textId="70563255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5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1" w:author="GUSTAVO CARVALHO GOMES DE ABREU" w:date="2020-06-21T20:22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9BDDAB3" w14:textId="483A0CC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4" w:author="GUSTAVO CARVALHO GOMES DE ABREU" w:date="2020-06-21T20:22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37BE443" w14:textId="54D62891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GUSTAVO CARVALHO GOMES DE ABREU" w:date="2020-06-21T20:22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2F0B303" w14:textId="4FB52160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6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6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"_Toc43663408"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Theme="minorHAnsi"/>
                <w:noProof/>
              </w:rPr>
              <w:t>Elemental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GUSTAVO CARVALHO GOMES DE ABREU" w:date="2020-06-21T20:22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710374E" w14:textId="3DAD545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7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2" w:author="GUSTAVO CARVALHO GOMES DE ABREU" w:date="2020-06-21T20:22:00Z">
            <w:r w:rsidRPr="00A44BAC">
              <w:rPr>
                <w:rStyle w:val="Hyperlink"/>
                <w:noProof/>
              </w:rPr>
              <w:lastRenderedPageBreak/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3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4269489" w14:textId="47D57482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7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6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1D3D84" w14:textId="3130DFEA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7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7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9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CD9A3E" w14:textId="7878CF6D" w:rsidR="0000277A" w:rsidRDefault="0000277A">
          <w:pPr>
            <w:pStyle w:val="Sumrio2"/>
            <w:tabs>
              <w:tab w:val="left" w:pos="880"/>
              <w:tab w:val="right" w:leader="dot" w:pos="9061"/>
            </w:tabs>
            <w:rPr>
              <w:ins w:id="80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1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"_Toc43663419"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75A2F338" w14:textId="6B406202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3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4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"_Toc43663420"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5" w:author="GUSTAVO CARVALHO GOMES DE ABREU" w:date="2020-06-21T20:22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07599C1D" w14:textId="48A4BFD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6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87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"_Toc43663421"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8" w:author="GUSTAVO CARVALHO GOMES DE ABREU" w:date="2020-06-21T20:22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13C6C640" w14:textId="31F1F73D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89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0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"_Toc43663422"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1" w:author="GUSTAVO CARVALHO GOMES DE ABREU" w:date="2020-06-21T20:22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BB04430" w14:textId="3001FE75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2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3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"_Toc43663423"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4434D575" w14:textId="5357740F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5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6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"_Toc43663424"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Análise da loja(Alfa)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7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39EDB22F" w14:textId="23BBADAE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98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99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"_Toc43663425"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0" w:author="GUSTAVO CARVALHO GOMES DE ABREU" w:date="2020-06-21T20:22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ED99641" w14:textId="00AC08C0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01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2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"_Toc43663426"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noProof/>
              </w:rPr>
              <w:t>O</w:t>
            </w:r>
            <w:r w:rsidRPr="00A44BAC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3" w:author="GUSTAVO CARVALHO GOMES DE ABREU" w:date="2020-06-21T20:22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2C662C02" w14:textId="063E92E1" w:rsidR="0000277A" w:rsidRDefault="0000277A">
          <w:pPr>
            <w:pStyle w:val="Sumrio2"/>
            <w:tabs>
              <w:tab w:val="left" w:pos="709"/>
              <w:tab w:val="right" w:leader="dot" w:pos="9061"/>
            </w:tabs>
            <w:rPr>
              <w:ins w:id="104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5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"_Toc43663427"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A44BAC">
              <w:rPr>
                <w:rStyle w:val="Hyperlink"/>
                <w:rFonts w:eastAsia="Arial"/>
                <w:i/>
                <w:noProof/>
                <w:highlight w:val="yellow"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GUSTAVO CARVALHO GOMES DE ABREU" w:date="2020-06-21T20:22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66B30DE2" w14:textId="13113E44" w:rsidR="0000277A" w:rsidRDefault="0000277A">
          <w:pPr>
            <w:pStyle w:val="Sumrio2"/>
            <w:tabs>
              <w:tab w:val="right" w:leader="dot" w:pos="9061"/>
            </w:tabs>
            <w:rPr>
              <w:ins w:id="107" w:author="GUSTAVO CARVALHO GOMES DE ABREU" w:date="2020-06-21T20:22:00Z"/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ins w:id="108" w:author="GUSTAVO CARVALHO GOMES DE ABREU" w:date="2020-06-21T20:22:00Z">
            <w:r w:rsidRPr="00A44BAC">
              <w:rPr>
                <w:rStyle w:val="Hyperlink"/>
                <w:noProof/>
              </w:rPr>
              <w:fldChar w:fldCharType="begin"/>
            </w:r>
            <w:r w:rsidRPr="00A44BAC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"_Toc43663428"</w:instrText>
            </w:r>
            <w:r w:rsidRPr="00A44BAC">
              <w:rPr>
                <w:rStyle w:val="Hyperlink"/>
                <w:noProof/>
              </w:rPr>
              <w:instrText xml:space="preserve"> </w:instrText>
            </w:r>
            <w:r w:rsidRPr="00A44BAC">
              <w:rPr>
                <w:rStyle w:val="Hyperlink"/>
                <w:noProof/>
              </w:rPr>
            </w:r>
            <w:r w:rsidRPr="00A44BAC">
              <w:rPr>
                <w:rStyle w:val="Hyperlink"/>
                <w:noProof/>
              </w:rPr>
              <w:fldChar w:fldCharType="separate"/>
            </w:r>
            <w:r w:rsidRPr="00A44BAC">
              <w:rPr>
                <w:rStyle w:val="Hyperlink"/>
                <w:rFonts w:eastAsia="Arial"/>
                <w:noProof/>
                <w:highlight w:val="yellow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_Toc43663428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9" w:author="GUSTAVO CARVALHO GOMES DE ABREU" w:date="2020-06-21T20:22:00Z"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A44BAC">
              <w:rPr>
                <w:rStyle w:val="Hyperlink"/>
                <w:noProof/>
              </w:rPr>
              <w:fldChar w:fldCharType="end"/>
            </w:r>
          </w:ins>
        </w:p>
        <w:p w14:paraId="54390F0E" w14:textId="4B90AFFC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1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1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INTRODUÇÃO</w:delText>
            </w:r>
            <w:r w:rsidDel="0000277A">
              <w:rPr>
                <w:noProof/>
                <w:webHidden/>
              </w:rPr>
              <w:tab/>
              <w:delText>10</w:delText>
            </w:r>
          </w:del>
        </w:p>
        <w:p w14:paraId="2C037AE8" w14:textId="59E9F01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16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17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PROJETO DO JOGO</w:delText>
            </w:r>
            <w:r w:rsidDel="0000277A">
              <w:rPr>
                <w:noProof/>
                <w:webHidden/>
              </w:rPr>
              <w:tab/>
              <w:delText>13</w:delText>
            </w:r>
          </w:del>
        </w:p>
        <w:p w14:paraId="1C8EE290" w14:textId="0B99A9E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1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1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0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2.1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1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Descrição dos ambientes</w:delText>
            </w:r>
            <w:r w:rsidDel="0000277A">
              <w:rPr>
                <w:noProof/>
                <w:webHidden/>
              </w:rPr>
              <w:tab/>
              <w:delText>13</w:delText>
            </w:r>
          </w:del>
        </w:p>
        <w:p w14:paraId="30965E58" w14:textId="2B3E844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4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2.2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5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Level Design</w:delText>
            </w:r>
            <w:r w:rsidDel="0000277A">
              <w:rPr>
                <w:noProof/>
                <w:webHidden/>
              </w:rPr>
              <w:tab/>
              <w:delText>14</w:delText>
            </w:r>
          </w:del>
        </w:p>
        <w:p w14:paraId="13AE1A02" w14:textId="6632877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2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2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8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2.2.1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29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Recursos</w:delText>
            </w:r>
            <w:r w:rsidDel="0000277A">
              <w:rPr>
                <w:noProof/>
                <w:webHidden/>
              </w:rPr>
              <w:tab/>
              <w:delText>14</w:delText>
            </w:r>
          </w:del>
        </w:p>
        <w:p w14:paraId="19286F82" w14:textId="2DA9F09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32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 xml:space="preserve">2.3 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33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Fluxo de jogo</w:delText>
            </w:r>
            <w:r w:rsidDel="0000277A">
              <w:rPr>
                <w:noProof/>
                <w:webHidden/>
              </w:rPr>
              <w:tab/>
              <w:delText>16</w:delText>
            </w:r>
          </w:del>
        </w:p>
        <w:p w14:paraId="3F4A8B38" w14:textId="6FAA1D6F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36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37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Controle do jogo</w:delText>
            </w:r>
            <w:r w:rsidDel="0000277A">
              <w:rPr>
                <w:noProof/>
                <w:webHidden/>
              </w:rPr>
              <w:tab/>
              <w:delText>20</w:delText>
            </w:r>
          </w:del>
        </w:p>
        <w:p w14:paraId="29CBB7A4" w14:textId="0E9BEBA8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3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3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40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2.5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41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Personagens</w:delText>
            </w:r>
            <w:r w:rsidDel="0000277A">
              <w:rPr>
                <w:noProof/>
                <w:webHidden/>
              </w:rPr>
              <w:tab/>
              <w:delText>21</w:delText>
            </w:r>
          </w:del>
        </w:p>
        <w:p w14:paraId="0750CF52" w14:textId="55F29A6C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44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2.5.1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45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Coletor</w:delText>
            </w:r>
            <w:r w:rsidDel="0000277A">
              <w:rPr>
                <w:noProof/>
                <w:webHidden/>
              </w:rPr>
              <w:tab/>
              <w:delText>21</w:delText>
            </w:r>
          </w:del>
        </w:p>
        <w:p w14:paraId="422E2DDE" w14:textId="6F425A6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4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4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48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2.5.2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49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Soldado</w:delText>
            </w:r>
            <w:r w:rsidDel="0000277A">
              <w:rPr>
                <w:noProof/>
                <w:webHidden/>
              </w:rPr>
              <w:tab/>
              <w:delText>22</w:delText>
            </w:r>
          </w:del>
        </w:p>
        <w:p w14:paraId="00A27685" w14:textId="6F9B44FE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5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2.5.3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5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Canhão</w:delText>
            </w:r>
            <w:r w:rsidDel="0000277A">
              <w:rPr>
                <w:noProof/>
                <w:webHidden/>
              </w:rPr>
              <w:tab/>
              <w:delText>22</w:delText>
            </w:r>
          </w:del>
        </w:p>
        <w:p w14:paraId="73A969C3" w14:textId="4DC94EB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56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2.5.4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57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Torreta</w:delText>
            </w:r>
            <w:r w:rsidDel="0000277A">
              <w:rPr>
                <w:noProof/>
                <w:webHidden/>
              </w:rPr>
              <w:tab/>
              <w:delText>23</w:delText>
            </w:r>
          </w:del>
        </w:p>
        <w:p w14:paraId="454B4671" w14:textId="22DEDF47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5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5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60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2.6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lang w:eastAsia="ar-SA"/>
                <w:rPrChange w:id="161" w:author="GUSTAVO CARVALHO GOMES DE ABREU" w:date="2020-06-21T20:22:00Z">
                  <w:rPr>
                    <w:rStyle w:val="Hyperlink"/>
                    <w:rFonts w:eastAsia="Arial"/>
                    <w:noProof/>
                    <w:lang w:eastAsia="ar-SA"/>
                  </w:rPr>
                </w:rPrChange>
              </w:rPr>
              <w:delText>MECÂNICAS DO JOGO</w:delText>
            </w:r>
            <w:r w:rsidDel="0000277A">
              <w:rPr>
                <w:noProof/>
                <w:webHidden/>
              </w:rPr>
              <w:tab/>
              <w:delText>23</w:delText>
            </w:r>
          </w:del>
        </w:p>
        <w:p w14:paraId="73DA31F1" w14:textId="143E270F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64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2.6.1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65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Mecânicas básicas</w:delText>
            </w:r>
            <w:r w:rsidDel="0000277A">
              <w:rPr>
                <w:noProof/>
                <w:webHidden/>
              </w:rPr>
              <w:tab/>
              <w:delText>24</w:delText>
            </w:r>
          </w:del>
        </w:p>
        <w:p w14:paraId="14BAE30A" w14:textId="39E512F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6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6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68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2.6.2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69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Mecânicas de perigo</w:delText>
            </w:r>
            <w:r w:rsidDel="0000277A">
              <w:rPr>
                <w:noProof/>
                <w:webHidden/>
              </w:rPr>
              <w:tab/>
              <w:delText>25</w:delText>
            </w:r>
          </w:del>
        </w:p>
        <w:p w14:paraId="60A4AD1B" w14:textId="382F4A8A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7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7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7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INIMIGOS</w:delText>
            </w:r>
            <w:r w:rsidDel="0000277A">
              <w:rPr>
                <w:noProof/>
                <w:webHidden/>
              </w:rPr>
              <w:tab/>
              <w:delText>25</w:delText>
            </w:r>
          </w:del>
        </w:p>
        <w:p w14:paraId="2891C0AC" w14:textId="1CD54C52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7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76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77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Mago</w:delText>
            </w:r>
            <w:r w:rsidDel="0000277A">
              <w:rPr>
                <w:noProof/>
                <w:webHidden/>
              </w:rPr>
              <w:tab/>
              <w:delText>26</w:delText>
            </w:r>
          </w:del>
        </w:p>
        <w:p w14:paraId="7A99547B" w14:textId="53D712B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7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7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80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81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Runas</w:delText>
            </w:r>
            <w:r w:rsidDel="0000277A">
              <w:rPr>
                <w:noProof/>
                <w:webHidden/>
              </w:rPr>
              <w:tab/>
              <w:delText>26</w:delText>
            </w:r>
          </w:del>
        </w:p>
        <w:p w14:paraId="674AF641" w14:textId="6394D24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8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8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84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85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Golem</w:delText>
            </w:r>
            <w:r w:rsidDel="0000277A">
              <w:rPr>
                <w:noProof/>
                <w:webHidden/>
              </w:rPr>
              <w:tab/>
              <w:delText>27</w:delText>
            </w:r>
          </w:del>
        </w:p>
        <w:p w14:paraId="41D61A51" w14:textId="02A4E8BD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8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8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88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Theme="minorHAnsi"/>
                <w:noProof/>
                <w:rPrChange w:id="189" w:author="GUSTAVO CARVALHO GOMES DE ABREU" w:date="2020-06-21T20:22:00Z">
                  <w:rPr>
                    <w:rStyle w:val="Hyperlink"/>
                    <w:rFonts w:eastAsiaTheme="minorHAnsi"/>
                    <w:noProof/>
                  </w:rPr>
                </w:rPrChange>
              </w:rPr>
              <w:delText>Elemental</w:delText>
            </w:r>
            <w:r w:rsidDel="0000277A">
              <w:rPr>
                <w:noProof/>
                <w:webHidden/>
              </w:rPr>
              <w:tab/>
              <w:delText>28</w:delText>
            </w:r>
          </w:del>
        </w:p>
        <w:p w14:paraId="4DBC752F" w14:textId="1FB90247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9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9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9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9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Gráfico de ritmo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1E86B28" w14:textId="7806290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9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9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196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2.7.1.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197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Nível 1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C63CAA0" w14:textId="1CBB742B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19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19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00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2.7.2.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01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Nível 2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7B6147F2" w14:textId="4617495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0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0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04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2.7.3.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05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Nível 3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5E11F75D" w14:textId="45A63D9D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0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0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08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2.9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09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Música e efeitos sonoros</w:delText>
            </w:r>
            <w:r w:rsidDel="0000277A">
              <w:rPr>
                <w:noProof/>
                <w:webHidden/>
              </w:rPr>
              <w:tab/>
              <w:delText>29</w:delText>
            </w:r>
          </w:del>
        </w:p>
        <w:p w14:paraId="724B8CB7" w14:textId="7775CC4E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1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1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1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1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Resultados</w:delText>
            </w:r>
            <w:r w:rsidDel="0000277A">
              <w:rPr>
                <w:noProof/>
                <w:webHidden/>
              </w:rPr>
              <w:tab/>
              <w:delText>30</w:delText>
            </w:r>
          </w:del>
        </w:p>
        <w:p w14:paraId="576231D4" w14:textId="7861B5E3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14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15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16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3.1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17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Teste alfa realizado</w:delText>
            </w:r>
            <w:r w:rsidDel="0000277A">
              <w:rPr>
                <w:noProof/>
                <w:webHidden/>
              </w:rPr>
              <w:tab/>
              <w:delText>30</w:delText>
            </w:r>
          </w:del>
        </w:p>
        <w:p w14:paraId="6D1E7AD6" w14:textId="7BF2F78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18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19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highlight w:val="yellow"/>
                <w:rPrChange w:id="220" w:author="GUSTAVO CARVALHO GOMES DE ABREU" w:date="2020-06-21T20:22:00Z">
                  <w:rPr>
                    <w:rStyle w:val="Hyperlink"/>
                    <w:rFonts w:eastAsia="Arial"/>
                    <w:noProof/>
                    <w:highlight w:val="yellow"/>
                  </w:rPr>
                </w:rPrChange>
              </w:rPr>
              <w:delText>3.2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highlight w:val="yellow"/>
                <w:rPrChange w:id="221" w:author="GUSTAVO CARVALHO GOMES DE ABREU" w:date="2020-06-21T20:22:00Z">
                  <w:rPr>
                    <w:rStyle w:val="Hyperlink"/>
                    <w:rFonts w:eastAsia="Arial"/>
                    <w:noProof/>
                    <w:highlight w:val="yellow"/>
                  </w:rPr>
                </w:rPrChange>
              </w:rPr>
              <w:delText>Teste beta realizado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455B685E" w14:textId="65FD31D1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22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23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24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3.3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25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Análise da loja(Alfa)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5EBFA51B" w14:textId="61C197D4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26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27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28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4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29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CONSIDERAÇÕES FINAIS</w:delText>
            </w:r>
            <w:r w:rsidDel="0000277A">
              <w:rPr>
                <w:noProof/>
                <w:webHidden/>
              </w:rPr>
              <w:tab/>
              <w:delText>33</w:delText>
            </w:r>
          </w:del>
        </w:p>
        <w:p w14:paraId="792DD72B" w14:textId="1D371AC8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30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31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rPrChange w:id="232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4.1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noProof/>
                <w:rPrChange w:id="233" w:author="GUSTAVO CARVALHO GOMES DE ABREU" w:date="2020-06-21T20:22:00Z">
                  <w:rPr>
                    <w:rStyle w:val="Hyperlink"/>
                    <w:rFonts w:eastAsia="Arial"/>
                    <w:noProof/>
                  </w:rPr>
                </w:rPrChange>
              </w:rPr>
              <w:delText>O</w:delText>
            </w:r>
            <w:r w:rsidRPr="0000277A" w:rsidDel="0000277A">
              <w:rPr>
                <w:rStyle w:val="Hyperlink"/>
                <w:rFonts w:eastAsia="Arial"/>
                <w:i/>
                <w:noProof/>
                <w:rPrChange w:id="234" w:author="GUSTAVO CARVALHO GOMES DE ABREU" w:date="2020-06-21T20:22:00Z">
                  <w:rPr>
                    <w:rStyle w:val="Hyperlink"/>
                    <w:rFonts w:eastAsia="Arial"/>
                    <w:i/>
                    <w:noProof/>
                  </w:rPr>
                </w:rPrChange>
              </w:rPr>
              <w:delText xml:space="preserve"> que deu certo?</w:delText>
            </w:r>
            <w:r w:rsidDel="0000277A">
              <w:rPr>
                <w:noProof/>
                <w:webHidden/>
              </w:rPr>
              <w:tab/>
              <w:delText>34</w:delText>
            </w:r>
          </w:del>
        </w:p>
        <w:p w14:paraId="6EA48F12" w14:textId="66EAD295" w:rsidR="00A46788" w:rsidDel="0000277A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del w:id="235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36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highlight w:val="yellow"/>
                <w:rPrChange w:id="237" w:author="GUSTAVO CARVALHO GOMES DE ABREU" w:date="2020-06-21T20:22:00Z">
                  <w:rPr>
                    <w:rStyle w:val="Hyperlink"/>
                    <w:rFonts w:eastAsia="Arial"/>
                    <w:noProof/>
                    <w:highlight w:val="yellow"/>
                  </w:rPr>
                </w:rPrChange>
              </w:rPr>
              <w:delText>4.2</w:delText>
            </w:r>
            <w:r w:rsidDel="0000277A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00277A" w:rsidDel="0000277A">
              <w:rPr>
                <w:rStyle w:val="Hyperlink"/>
                <w:rFonts w:eastAsia="Arial"/>
                <w:i/>
                <w:noProof/>
                <w:highlight w:val="yellow"/>
                <w:rPrChange w:id="238" w:author="GUSTAVO CARVALHO GOMES DE ABREU" w:date="2020-06-21T20:22:00Z">
                  <w:rPr>
                    <w:rStyle w:val="Hyperlink"/>
                    <w:rFonts w:eastAsia="Arial"/>
                    <w:i/>
                    <w:noProof/>
                    <w:highlight w:val="yellow"/>
                  </w:rPr>
                </w:rPrChange>
              </w:rPr>
              <w:delText>O que deu errado?</w:delText>
            </w:r>
            <w:r w:rsidDel="0000277A">
              <w:rPr>
                <w:noProof/>
                <w:webHidden/>
              </w:rPr>
              <w:tab/>
              <w:delText>34</w:delText>
            </w:r>
          </w:del>
        </w:p>
        <w:p w14:paraId="3A118885" w14:textId="324E46F8" w:rsidR="00A46788" w:rsidDel="0000277A" w:rsidRDefault="00A46788">
          <w:pPr>
            <w:pStyle w:val="Sumrio2"/>
            <w:tabs>
              <w:tab w:val="right" w:leader="dot" w:pos="9061"/>
            </w:tabs>
            <w:rPr>
              <w:del w:id="239" w:author="GUSTAVO CARVALHO GOMES DE ABREU" w:date="2020-06-21T20:22:00Z"/>
              <w:rFonts w:asciiTheme="minorHAnsi" w:eastAsiaTheme="minorEastAsia" w:hAnsiTheme="minorHAnsi" w:cstheme="minorBidi"/>
              <w:b/>
              <w:bCs w:val="0"/>
              <w:noProof/>
              <w:sz w:val="22"/>
              <w:szCs w:val="22"/>
              <w:lang w:eastAsia="pt-BR"/>
            </w:rPr>
          </w:pPr>
          <w:del w:id="240" w:author="GUSTAVO CARVALHO GOMES DE ABREU" w:date="2020-06-21T20:22:00Z">
            <w:r w:rsidRPr="0000277A" w:rsidDel="0000277A">
              <w:rPr>
                <w:rStyle w:val="Hyperlink"/>
                <w:rFonts w:eastAsia="Arial"/>
                <w:noProof/>
                <w:highlight w:val="yellow"/>
                <w:rPrChange w:id="241" w:author="GUSTAVO CARVALHO GOMES DE ABREU" w:date="2020-06-21T20:22:00Z">
                  <w:rPr>
                    <w:rStyle w:val="Hyperlink"/>
                    <w:rFonts w:eastAsia="Arial"/>
                    <w:noProof/>
                    <w:highlight w:val="yellow"/>
                  </w:rPr>
                </w:rPrChange>
              </w:rPr>
              <w:delText>REFERÊNCIAS BIBLIOGRÁFICAS</w:delText>
            </w:r>
            <w:r w:rsidDel="0000277A">
              <w:rPr>
                <w:noProof/>
                <w:webHidden/>
              </w:rPr>
              <w:tab/>
              <w:delText>35</w:delText>
            </w:r>
          </w:del>
        </w:p>
        <w:p w14:paraId="43740B3A" w14:textId="4DAF2E35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00277A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210202DD" w14:textId="78A880B0" w:rsidR="00D4087C" w:rsidRDefault="003E5168">
      <w:pPr>
        <w:pStyle w:val="ndicedeilustraes"/>
        <w:tabs>
          <w:tab w:val="right" w:leader="dot" w:pos="9061"/>
        </w:tabs>
        <w:rPr>
          <w:ins w:id="24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D4087C">
        <w:rPr>
          <w:rPrChange w:id="243" w:author="GUSTAVO CARVALHO GOMES DE ABREU" w:date="2020-06-21T20:29:00Z">
            <w:rPr/>
          </w:rPrChange>
        </w:rPr>
        <w:fldChar w:fldCharType="begin"/>
      </w:r>
      <w:r w:rsidRPr="00D4087C">
        <w:rPr>
          <w:rPrChange w:id="244" w:author="GUSTAVO CARVALHO GOMES DE ABREU" w:date="2020-06-21T20:29:00Z">
            <w:rPr/>
          </w:rPrChange>
        </w:rPr>
        <w:instrText xml:space="preserve"> TOC \h \z \c "Figure" </w:instrText>
      </w:r>
      <w:r w:rsidRPr="00D4087C">
        <w:rPr>
          <w:rPrChange w:id="245" w:author="GUSTAVO CARVALHO GOMES DE ABREU" w:date="2020-06-21T20:29:00Z">
            <w:rPr/>
          </w:rPrChange>
        </w:rPr>
        <w:fldChar w:fldCharType="separate"/>
      </w:r>
      <w:ins w:id="246" w:author="GUSTAVO CARVALHO GOMES DE ABREU" w:date="2020-06-21T20:29:00Z">
        <w:r w:rsidR="00D4087C" w:rsidRPr="008B1BBD">
          <w:rPr>
            <w:rStyle w:val="Hyperlink"/>
            <w:noProof/>
          </w:rPr>
          <w:fldChar w:fldCharType="begin"/>
        </w:r>
        <w:r w:rsidR="00D4087C" w:rsidRPr="008B1BBD">
          <w:rPr>
            <w:rStyle w:val="Hyperlink"/>
            <w:noProof/>
          </w:rPr>
          <w:instrText xml:space="preserve"> </w:instrText>
        </w:r>
        <w:r w:rsidR="00D4087C">
          <w:rPr>
            <w:noProof/>
          </w:rPr>
          <w:instrText>HYPERLINK \l "_Toc43663800"</w:instrText>
        </w:r>
        <w:r w:rsidR="00D4087C" w:rsidRPr="008B1BBD">
          <w:rPr>
            <w:rStyle w:val="Hyperlink"/>
            <w:noProof/>
          </w:rPr>
          <w:instrText xml:space="preserve"> </w:instrText>
        </w:r>
        <w:r w:rsidR="00D4087C" w:rsidRPr="008B1BBD">
          <w:rPr>
            <w:rStyle w:val="Hyperlink"/>
            <w:noProof/>
          </w:rPr>
        </w:r>
        <w:r w:rsidR="00D4087C" w:rsidRPr="008B1BBD">
          <w:rPr>
            <w:rStyle w:val="Hyperlink"/>
            <w:noProof/>
          </w:rPr>
          <w:fldChar w:fldCharType="separate"/>
        </w:r>
        <w:r w:rsidR="00D4087C" w:rsidRPr="008B1BBD">
          <w:rPr>
            <w:rStyle w:val="Hyperlink"/>
            <w:b/>
            <w:bCs/>
            <w:noProof/>
            <w:lang w:val="en-US"/>
          </w:rPr>
          <w:t>Figura 1– Jog</w:t>
        </w:r>
        <w:r w:rsidR="00D4087C" w:rsidRPr="008B1BBD">
          <w:rPr>
            <w:rStyle w:val="Hyperlink"/>
            <w:b/>
            <w:bCs/>
            <w:noProof/>
            <w:lang w:val="en-US"/>
          </w:rPr>
          <w:t>o</w:t>
        </w:r>
        <w:r w:rsidR="00D4087C" w:rsidRPr="008B1BBD">
          <w:rPr>
            <w:rStyle w:val="Hyperlink"/>
            <w:b/>
            <w:bCs/>
            <w:noProof/>
            <w:lang w:val="en-US"/>
          </w:rPr>
          <w:t>s simil</w:t>
        </w:r>
        <w:r w:rsidR="00D4087C" w:rsidRPr="008B1BBD">
          <w:rPr>
            <w:rStyle w:val="Hyperlink"/>
            <w:b/>
            <w:bCs/>
            <w:noProof/>
            <w:lang w:val="en-US"/>
          </w:rPr>
          <w:t>a</w:t>
        </w:r>
        <w:r w:rsidR="00D4087C" w:rsidRPr="008B1BBD">
          <w:rPr>
            <w:rStyle w:val="Hyperlink"/>
            <w:b/>
            <w:bCs/>
            <w:noProof/>
            <w:lang w:val="en-US"/>
          </w:rPr>
          <w:t>res, A) Age of Empires; B) They are Billions; C) Empire Earth; D) Soul Knight.</w:t>
        </w:r>
        <w:r w:rsidR="00D4087C">
          <w:rPr>
            <w:noProof/>
            <w:webHidden/>
          </w:rPr>
          <w:tab/>
        </w:r>
        <w:r w:rsidR="00D4087C">
          <w:rPr>
            <w:noProof/>
            <w:webHidden/>
          </w:rPr>
          <w:fldChar w:fldCharType="begin"/>
        </w:r>
        <w:r w:rsidR="00D4087C">
          <w:rPr>
            <w:noProof/>
            <w:webHidden/>
          </w:rPr>
          <w:instrText xml:space="preserve"> PAGEREF _Toc43663800 \h </w:instrText>
        </w:r>
        <w:r w:rsidR="00D4087C">
          <w:rPr>
            <w:noProof/>
            <w:webHidden/>
          </w:rPr>
        </w:r>
      </w:ins>
      <w:r w:rsidR="00D4087C">
        <w:rPr>
          <w:noProof/>
          <w:webHidden/>
        </w:rPr>
        <w:fldChar w:fldCharType="separate"/>
      </w:r>
      <w:ins w:id="247" w:author="GUSTAVO CARVALHO GOMES DE ABREU" w:date="2020-06-21T20:29:00Z">
        <w:r w:rsidR="00D4087C">
          <w:rPr>
            <w:noProof/>
            <w:webHidden/>
          </w:rPr>
          <w:t>10</w:t>
        </w:r>
        <w:r w:rsidR="00D4087C">
          <w:rPr>
            <w:noProof/>
            <w:webHidden/>
          </w:rPr>
          <w:fldChar w:fldCharType="end"/>
        </w:r>
        <w:r w:rsidR="00D4087C" w:rsidRPr="008B1BBD">
          <w:rPr>
            <w:rStyle w:val="Hyperlink"/>
            <w:noProof/>
          </w:rPr>
          <w:fldChar w:fldCharType="end"/>
        </w:r>
      </w:ins>
    </w:p>
    <w:p w14:paraId="6534A4DC" w14:textId="50D06C77" w:rsidR="00D4087C" w:rsidRDefault="00D4087C">
      <w:pPr>
        <w:pStyle w:val="ndicedeilustraes"/>
        <w:tabs>
          <w:tab w:val="right" w:leader="dot" w:pos="9061"/>
        </w:tabs>
        <w:rPr>
          <w:ins w:id="248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49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50" w:author="GUSTAVO CARVALHO GOMES DE ABREU" w:date="2020-06-21T20:29:00Z"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FA589B1" w14:textId="1D0FACC0" w:rsidR="00D4087C" w:rsidRDefault="00D4087C">
      <w:pPr>
        <w:pStyle w:val="ndicedeilustraes"/>
        <w:tabs>
          <w:tab w:val="right" w:leader="dot" w:pos="9061"/>
        </w:tabs>
        <w:rPr>
          <w:ins w:id="251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2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53" w:author="GUSTAVO CARVALHO GOMES DE ABREU" w:date="2020-06-21T20:29:00Z"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7CA00D89" w14:textId="3ED4608A" w:rsidR="00D4087C" w:rsidRDefault="00D4087C">
      <w:pPr>
        <w:pStyle w:val="ndicedeilustraes"/>
        <w:tabs>
          <w:tab w:val="right" w:leader="dot" w:pos="9061"/>
        </w:tabs>
        <w:rPr>
          <w:ins w:id="254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5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56" w:author="GUSTAVO CARVALHO GOMES DE ABREU" w:date="2020-06-21T20:29:00Z"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334307D" w14:textId="122370E2" w:rsidR="00D4087C" w:rsidRDefault="00D4087C">
      <w:pPr>
        <w:pStyle w:val="ndicedeilustraes"/>
        <w:tabs>
          <w:tab w:val="right" w:leader="dot" w:pos="9061"/>
        </w:tabs>
        <w:rPr>
          <w:ins w:id="257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58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59" w:author="GUSTAVO CARVALHO GOMES DE ABREU" w:date="2020-06-21T20:29:00Z"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434FEA8" w14:textId="1CAD4D0B" w:rsidR="00D4087C" w:rsidRDefault="00D4087C">
      <w:pPr>
        <w:pStyle w:val="ndicedeilustraes"/>
        <w:tabs>
          <w:tab w:val="right" w:leader="dot" w:pos="9061"/>
        </w:tabs>
        <w:rPr>
          <w:ins w:id="26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6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62" w:author="GUSTAVO CARVALHO GOMES DE ABREU" w:date="2020-06-21T20:29:00Z"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01A454E" w14:textId="41F24A55" w:rsidR="00D4087C" w:rsidRDefault="00D4087C">
      <w:pPr>
        <w:pStyle w:val="ndicedeilustraes"/>
        <w:tabs>
          <w:tab w:val="right" w:leader="dot" w:pos="9061"/>
        </w:tabs>
        <w:rPr>
          <w:ins w:id="26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64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65" w:author="GUSTAVO CARVALHO GOMES DE ABREU" w:date="2020-06-21T20:29:00Z"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AE185BF" w14:textId="16EE9427" w:rsidR="00D4087C" w:rsidRDefault="00D4087C">
      <w:pPr>
        <w:pStyle w:val="ndicedeilustraes"/>
        <w:tabs>
          <w:tab w:val="right" w:leader="dot" w:pos="9061"/>
        </w:tabs>
        <w:rPr>
          <w:ins w:id="26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67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"_Toc43663807"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68" w:author="GUSTAVO CARVALHO GOMES DE ABREU" w:date="2020-06-21T20:29:00Z"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8D4C402" w14:textId="04279ABF" w:rsidR="00D4087C" w:rsidRDefault="00D4087C">
      <w:pPr>
        <w:pStyle w:val="ndicedeilustraes"/>
        <w:tabs>
          <w:tab w:val="right" w:leader="dot" w:pos="9061"/>
        </w:tabs>
        <w:rPr>
          <w:ins w:id="269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70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"_Toc43663808"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71" w:author="GUSTAVO CARVALHO GOMES DE ABREU" w:date="2020-06-21T20:29:00Z"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5704F7B" w14:textId="3678BF62" w:rsidR="00D4087C" w:rsidRDefault="00D4087C">
      <w:pPr>
        <w:pStyle w:val="ndicedeilustraes"/>
        <w:tabs>
          <w:tab w:val="right" w:leader="dot" w:pos="9061"/>
        </w:tabs>
        <w:rPr>
          <w:ins w:id="27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73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"_Toc43663809"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_Toc43663809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74" w:author="GUSTAVO CARVALHO GOMES DE ABREU" w:date="2020-06-21T20:29:00Z"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0A5D17D" w14:textId="16D2A89A" w:rsidR="00D4087C" w:rsidRDefault="00D4087C">
      <w:pPr>
        <w:pStyle w:val="ndicedeilustraes"/>
        <w:tabs>
          <w:tab w:val="right" w:leader="dot" w:pos="9061"/>
        </w:tabs>
        <w:rPr>
          <w:ins w:id="275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76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"_Toc43663810"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77" w:author="GUSTAVO CARVALHO GOMES DE ABREU" w:date="2020-06-21T20:29:00Z"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4627DE8" w14:textId="4B8A3349" w:rsidR="00D4087C" w:rsidRDefault="00D4087C">
      <w:pPr>
        <w:pStyle w:val="ndicedeilustraes"/>
        <w:tabs>
          <w:tab w:val="right" w:leader="dot" w:pos="9061"/>
        </w:tabs>
        <w:rPr>
          <w:ins w:id="278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79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80" w:author="GUSTAVO CARVALHO GOMES DE ABREU" w:date="2020-06-21T20:29:00Z"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184EA6C" w14:textId="682C99EB" w:rsidR="00D4087C" w:rsidRDefault="00D4087C">
      <w:pPr>
        <w:pStyle w:val="ndicedeilustraes"/>
        <w:tabs>
          <w:tab w:val="right" w:leader="dot" w:pos="9061"/>
        </w:tabs>
        <w:rPr>
          <w:ins w:id="281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82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83" w:author="GUSTAVO CARVALHO GOMES DE ABREU" w:date="2020-06-21T20:29:00Z"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23221378" w14:textId="1565DC0A" w:rsidR="00D4087C" w:rsidRDefault="00D4087C">
      <w:pPr>
        <w:pStyle w:val="ndicedeilustraes"/>
        <w:tabs>
          <w:tab w:val="right" w:leader="dot" w:pos="9061"/>
        </w:tabs>
        <w:rPr>
          <w:ins w:id="284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85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86" w:author="GUSTAVO CARVALHO GOMES DE ABREU" w:date="2020-06-21T20:29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6D519B16" w14:textId="2171152D" w:rsidR="00D4087C" w:rsidRDefault="00D4087C">
      <w:pPr>
        <w:pStyle w:val="ndicedeilustraes"/>
        <w:tabs>
          <w:tab w:val="right" w:leader="dot" w:pos="9061"/>
        </w:tabs>
        <w:rPr>
          <w:ins w:id="287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88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89" w:author="GUSTAVO CARVALHO GOMES DE ABREU" w:date="2020-06-21T20:29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6EB7998B" w14:textId="15AC3E31" w:rsidR="00D4087C" w:rsidRDefault="00D4087C">
      <w:pPr>
        <w:pStyle w:val="ndicedeilustraes"/>
        <w:tabs>
          <w:tab w:val="right" w:leader="dot" w:pos="9061"/>
        </w:tabs>
        <w:rPr>
          <w:ins w:id="29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9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92" w:author="GUSTAVO CARVALHO GOMES DE ABREU" w:date="2020-06-21T20:29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148A61C2" w14:textId="19677F65" w:rsidR="00D4087C" w:rsidRDefault="00D4087C">
      <w:pPr>
        <w:pStyle w:val="ndicedeilustraes"/>
        <w:tabs>
          <w:tab w:val="right" w:leader="dot" w:pos="9061"/>
        </w:tabs>
        <w:rPr>
          <w:ins w:id="29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94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17 – Torreta.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95" w:author="GUSTAVO CARVALHO GOMES DE ABREU" w:date="2020-06-21T20:29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1BD5177C" w14:textId="105C352B" w:rsidR="00D4087C" w:rsidRDefault="00D4087C">
      <w:pPr>
        <w:pStyle w:val="ndicedeilustraes"/>
        <w:tabs>
          <w:tab w:val="right" w:leader="dot" w:pos="9061"/>
        </w:tabs>
        <w:rPr>
          <w:ins w:id="296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297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"_Toc43663817"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98" w:author="GUSTAVO CARVALHO GOMES DE ABREU" w:date="2020-06-21T20:29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8F2B8E0" w14:textId="16128305" w:rsidR="00D4087C" w:rsidRDefault="00D4087C">
      <w:pPr>
        <w:pStyle w:val="ndicedeilustraes"/>
        <w:tabs>
          <w:tab w:val="right" w:leader="dot" w:pos="9061"/>
        </w:tabs>
        <w:rPr>
          <w:ins w:id="299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00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"_Toc43663818"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01" w:author="GUSTAVO CARVALHO GOMES DE ABREU" w:date="2020-06-21T20:29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72AB587E" w14:textId="6E0FB68D" w:rsidR="00D4087C" w:rsidRDefault="00D4087C">
      <w:pPr>
        <w:pStyle w:val="ndicedeilustraes"/>
        <w:tabs>
          <w:tab w:val="right" w:leader="dot" w:pos="9061"/>
        </w:tabs>
        <w:rPr>
          <w:ins w:id="302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03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"_Toc43663819"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_Toc43663819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04" w:author="GUSTAVO CARVALHO GOMES DE ABREU" w:date="2020-06-21T20:29:00Z"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26EC1ED" w14:textId="7963E8D9" w:rsidR="00D4087C" w:rsidRDefault="00D4087C">
      <w:pPr>
        <w:pStyle w:val="ndicedeilustraes"/>
        <w:tabs>
          <w:tab w:val="right" w:leader="dot" w:pos="9061"/>
        </w:tabs>
        <w:rPr>
          <w:ins w:id="305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06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"_Toc43663820"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07" w:author="GUSTAVO CARVALHO GOMES DE ABREU" w:date="2020-06-21T20:29:00Z"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E126727" w14:textId="375FB574" w:rsidR="00D4087C" w:rsidRDefault="00D4087C">
      <w:pPr>
        <w:pStyle w:val="ndicedeilustraes"/>
        <w:tabs>
          <w:tab w:val="right" w:leader="dot" w:pos="9061"/>
        </w:tabs>
        <w:rPr>
          <w:ins w:id="308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09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"_Toc43663821"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10" w:author="GUSTAVO CARVALHO GOMES DE ABREU" w:date="2020-06-21T20:29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30C3D01" w14:textId="05BDACA3" w:rsidR="00D4087C" w:rsidRDefault="00D4087C">
      <w:pPr>
        <w:pStyle w:val="ndicedeilustraes"/>
        <w:tabs>
          <w:tab w:val="right" w:leader="dot" w:pos="9061"/>
        </w:tabs>
        <w:rPr>
          <w:ins w:id="311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12" w:author="GUSTAVO CARVALHO GOMES DE ABREU" w:date="2020-06-21T20:29:00Z">
        <w:r w:rsidRPr="008B1BBD">
          <w:rPr>
            <w:rStyle w:val="Hyperlink"/>
            <w:noProof/>
          </w:rPr>
          <w:lastRenderedPageBreak/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"_Toc43663822"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13" w:author="GUSTAVO CARVALHO GOMES DE ABREU" w:date="2020-06-21T20:29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078D102E" w14:textId="197E6200" w:rsidR="00D4087C" w:rsidRDefault="00D4087C">
      <w:pPr>
        <w:pStyle w:val="ndicedeilustraes"/>
        <w:tabs>
          <w:tab w:val="right" w:leader="dot" w:pos="9061"/>
        </w:tabs>
        <w:rPr>
          <w:ins w:id="314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15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"_Toc43663823"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24 – Elemental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16" w:author="GUSTAVO CARVALHO GOMES DE ABREU" w:date="2020-06-21T20:29:00Z"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49B26CC2" w14:textId="273C5149" w:rsidR="00D4087C" w:rsidRDefault="00D4087C">
      <w:pPr>
        <w:pStyle w:val="ndicedeilustraes"/>
        <w:tabs>
          <w:tab w:val="right" w:leader="dot" w:pos="9061"/>
        </w:tabs>
        <w:rPr>
          <w:ins w:id="317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18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"_Toc43663824"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19" w:author="GUSTAVO CARVALHO GOMES DE ABREU" w:date="2020-06-21T20:29:00Z"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D033A36" w14:textId="15F8F8FD" w:rsidR="00D4087C" w:rsidRDefault="00D4087C">
      <w:pPr>
        <w:pStyle w:val="ndicedeilustraes"/>
        <w:tabs>
          <w:tab w:val="right" w:leader="dot" w:pos="9061"/>
        </w:tabs>
        <w:rPr>
          <w:ins w:id="320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21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"_Toc43663825"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22" w:author="GUSTAVO CARVALHO GOMES DE ABREU" w:date="2020-06-21T20:29:00Z"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5FDD222D" w14:textId="1ED29DB6" w:rsidR="00D4087C" w:rsidRDefault="00D4087C">
      <w:pPr>
        <w:pStyle w:val="ndicedeilustraes"/>
        <w:tabs>
          <w:tab w:val="right" w:leader="dot" w:pos="9061"/>
        </w:tabs>
        <w:rPr>
          <w:ins w:id="323" w:author="GUSTAVO CARVALHO GOMES DE ABREU" w:date="2020-06-21T20:29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ins w:id="324" w:author="GUSTAVO CARVALHO GOMES DE ABREU" w:date="2020-06-21T20:29:00Z">
        <w:r w:rsidRPr="008B1BBD">
          <w:rPr>
            <w:rStyle w:val="Hyperlink"/>
            <w:noProof/>
          </w:rPr>
          <w:fldChar w:fldCharType="begin"/>
        </w:r>
        <w:r w:rsidRPr="008B1BB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"_Toc43663826"</w:instrText>
        </w:r>
        <w:r w:rsidRPr="008B1BBD">
          <w:rPr>
            <w:rStyle w:val="Hyperlink"/>
            <w:noProof/>
          </w:rPr>
          <w:instrText xml:space="preserve"> </w:instrText>
        </w:r>
        <w:r w:rsidRPr="008B1BBD">
          <w:rPr>
            <w:rStyle w:val="Hyperlink"/>
            <w:noProof/>
          </w:rPr>
        </w:r>
        <w:r w:rsidRPr="008B1BBD">
          <w:rPr>
            <w:rStyle w:val="Hyperlink"/>
            <w:noProof/>
          </w:rPr>
          <w:fldChar w:fldCharType="separate"/>
        </w:r>
        <w:r w:rsidRPr="008B1BBD">
          <w:rPr>
            <w:rStyle w:val="Hyperlink"/>
            <w:b/>
            <w:bCs/>
            <w:noProof/>
          </w:rPr>
          <w:t>Figura 27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_Toc43663826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25" w:author="GUSTAVO CARVALHO GOMES DE ABREU" w:date="2020-06-21T20:29:00Z"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  <w:r w:rsidRPr="008B1BBD">
          <w:rPr>
            <w:rStyle w:val="Hyperlink"/>
            <w:noProof/>
          </w:rPr>
          <w:fldChar w:fldCharType="end"/>
        </w:r>
      </w:ins>
    </w:p>
    <w:p w14:paraId="39FED954" w14:textId="012C7145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2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27" w:author="GUSTAVO CARVALHO GOMES DE ABREU" w:date="2020-06-21T20:29:00Z">
            <w:rPr>
              <w:del w:id="32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29" w:author="GUSTAVO CARVALHO GOMES DE ABREU" w:date="2020-06-21T20:28:00Z">
        <w:r w:rsidRPr="00D4087C" w:rsidDel="00D4087C">
          <w:rPr>
            <w:rStyle w:val="Hyperlink"/>
            <w:bCs/>
            <w:noProof/>
            <w:lang w:val="en-US"/>
            <w:rPrChange w:id="330" w:author="GUSTAVO CARVALHO GOMES DE ABREU" w:date="2020-06-21T20:29:00Z">
              <w:rPr>
                <w:rStyle w:val="Hyperlink"/>
                <w:b/>
                <w:bCs/>
                <w:noProof/>
                <w:lang w:val="en-US"/>
              </w:rPr>
            </w:rPrChange>
          </w:rPr>
          <w:delText>Figura 1– Jogos similares, A) Age of Empires; B) They are Billions; C) Empire Earth; D) Soul Knight.</w:delText>
        </w:r>
        <w:r w:rsidRPr="00D4087C" w:rsidDel="00D4087C">
          <w:rPr>
            <w:noProof/>
            <w:webHidden/>
            <w:rPrChange w:id="331" w:author="GUSTAVO CARVALHO GOMES DE ABREU" w:date="2020-06-21T20:29:00Z">
              <w:rPr>
                <w:noProof/>
                <w:webHidden/>
              </w:rPr>
            </w:rPrChange>
          </w:rPr>
          <w:tab/>
          <w:delText>10</w:delText>
        </w:r>
      </w:del>
    </w:p>
    <w:p w14:paraId="00E442A9" w14:textId="38B92FC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3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33" w:author="GUSTAVO CARVALHO GOMES DE ABREU" w:date="2020-06-21T20:29:00Z">
            <w:rPr>
              <w:del w:id="33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35" w:author="GUSTAVO CARVALHO GOMES DE ABREU" w:date="2020-06-21T20:28:00Z">
        <w:r w:rsidRPr="00D4087C" w:rsidDel="00D4087C">
          <w:rPr>
            <w:rStyle w:val="Hyperlink"/>
            <w:bCs/>
            <w:noProof/>
            <w:rPrChange w:id="33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 – Mapas disponíveis</w:delText>
        </w:r>
        <w:r w:rsidRPr="00D4087C" w:rsidDel="00D4087C">
          <w:rPr>
            <w:noProof/>
            <w:webHidden/>
            <w:rPrChange w:id="337" w:author="GUSTAVO CARVALHO GOMES DE ABREU" w:date="2020-06-21T20:29:00Z">
              <w:rPr>
                <w:noProof/>
                <w:webHidden/>
              </w:rPr>
            </w:rPrChange>
          </w:rPr>
          <w:tab/>
          <w:delText>13</w:delText>
        </w:r>
      </w:del>
    </w:p>
    <w:p w14:paraId="4FDE0A63" w14:textId="48E48BB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3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39" w:author="GUSTAVO CARVALHO GOMES DE ABREU" w:date="2020-06-21T20:29:00Z">
            <w:rPr>
              <w:del w:id="340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41" w:author="GUSTAVO CARVALHO GOMES DE ABREU" w:date="2020-06-21T20:28:00Z">
        <w:r w:rsidRPr="00D4087C" w:rsidDel="00D4087C">
          <w:rPr>
            <w:rStyle w:val="Hyperlink"/>
            <w:bCs/>
            <w:noProof/>
            <w:rPrChange w:id="34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3 – Exemplo de blocagem</w:delText>
        </w:r>
        <w:r w:rsidRPr="00D4087C" w:rsidDel="00D4087C">
          <w:rPr>
            <w:noProof/>
            <w:webHidden/>
            <w:rPrChange w:id="343" w:author="GUSTAVO CARVALHO GOMES DE ABREU" w:date="2020-06-21T20:29:00Z">
              <w:rPr>
                <w:noProof/>
                <w:webHidden/>
              </w:rPr>
            </w:rPrChange>
          </w:rPr>
          <w:tab/>
          <w:delText>14</w:delText>
        </w:r>
      </w:del>
    </w:p>
    <w:p w14:paraId="14414C43" w14:textId="52F2F1CA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4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45" w:author="GUSTAVO CARVALHO GOMES DE ABREU" w:date="2020-06-21T20:29:00Z">
            <w:rPr>
              <w:del w:id="346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47" w:author="GUSTAVO CARVALHO GOMES DE ABREU" w:date="2020-06-21T20:28:00Z">
        <w:r w:rsidRPr="00D4087C" w:rsidDel="00D4087C">
          <w:rPr>
            <w:rStyle w:val="Hyperlink"/>
            <w:bCs/>
            <w:noProof/>
            <w:rPrChange w:id="34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4– Árvores para recurso.</w:delText>
        </w:r>
        <w:r w:rsidRPr="00D4087C" w:rsidDel="00D4087C">
          <w:rPr>
            <w:noProof/>
            <w:webHidden/>
            <w:rPrChange w:id="349" w:author="GUSTAVO CARVALHO GOMES DE ABREU" w:date="2020-06-21T20:29:00Z">
              <w:rPr>
                <w:noProof/>
                <w:webHidden/>
              </w:rPr>
            </w:rPrChange>
          </w:rPr>
          <w:tab/>
          <w:delText>15</w:delText>
        </w:r>
      </w:del>
    </w:p>
    <w:p w14:paraId="2817728B" w14:textId="39050F3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5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51" w:author="GUSTAVO CARVALHO GOMES DE ABREU" w:date="2020-06-21T20:29:00Z">
            <w:rPr>
              <w:del w:id="352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53" w:author="GUSTAVO CARVALHO GOMES DE ABREU" w:date="2020-06-21T20:28:00Z">
        <w:r w:rsidRPr="00D4087C" w:rsidDel="00D4087C">
          <w:rPr>
            <w:rStyle w:val="Hyperlink"/>
            <w:bCs/>
            <w:noProof/>
            <w:rPrChange w:id="35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5– Rochas para recurso.</w:delText>
        </w:r>
        <w:r w:rsidRPr="00D4087C" w:rsidDel="00D4087C">
          <w:rPr>
            <w:noProof/>
            <w:webHidden/>
            <w:rPrChange w:id="355" w:author="GUSTAVO CARVALHO GOMES DE ABREU" w:date="2020-06-21T20:29:00Z">
              <w:rPr>
                <w:noProof/>
                <w:webHidden/>
              </w:rPr>
            </w:rPrChange>
          </w:rPr>
          <w:tab/>
          <w:delText>15</w:delText>
        </w:r>
      </w:del>
    </w:p>
    <w:p w14:paraId="26920DEC" w14:textId="1449804F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5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57" w:author="GUSTAVO CARVALHO GOMES DE ABREU" w:date="2020-06-21T20:29:00Z">
            <w:rPr>
              <w:del w:id="35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59" w:author="GUSTAVO CARVALHO GOMES DE ABREU" w:date="2020-06-21T20:28:00Z">
        <w:r w:rsidRPr="00D4087C" w:rsidDel="00D4087C">
          <w:rPr>
            <w:rStyle w:val="Hyperlink"/>
            <w:bCs/>
            <w:noProof/>
            <w:rPrChange w:id="36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6 – Sequência de telas do jogo.</w:delText>
        </w:r>
        <w:r w:rsidRPr="00D4087C" w:rsidDel="00D4087C">
          <w:rPr>
            <w:noProof/>
            <w:webHidden/>
            <w:rPrChange w:id="361" w:author="GUSTAVO CARVALHO GOMES DE ABREU" w:date="2020-06-21T20:29:00Z">
              <w:rPr>
                <w:noProof/>
                <w:webHidden/>
              </w:rPr>
            </w:rPrChange>
          </w:rPr>
          <w:tab/>
          <w:delText>16</w:delText>
        </w:r>
      </w:del>
    </w:p>
    <w:p w14:paraId="4C2CDEE4" w14:textId="18E503D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6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63" w:author="GUSTAVO CARVALHO GOMES DE ABREU" w:date="2020-06-21T20:29:00Z">
            <w:rPr>
              <w:del w:id="36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65" w:author="GUSTAVO CARVALHO GOMES DE ABREU" w:date="2020-06-21T20:28:00Z">
        <w:r w:rsidRPr="00D4087C" w:rsidDel="00D4087C">
          <w:rPr>
            <w:rStyle w:val="Hyperlink"/>
            <w:bCs/>
            <w:noProof/>
            <w:rPrChange w:id="36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7 – Tela de opções.</w:delText>
        </w:r>
        <w:r w:rsidRPr="00D4087C" w:rsidDel="00D4087C">
          <w:rPr>
            <w:noProof/>
            <w:webHidden/>
            <w:rPrChange w:id="367" w:author="GUSTAVO CARVALHO GOMES DE ABREU" w:date="2020-06-21T20:29:00Z">
              <w:rPr>
                <w:noProof/>
                <w:webHidden/>
              </w:rPr>
            </w:rPrChange>
          </w:rPr>
          <w:tab/>
          <w:delText>17</w:delText>
        </w:r>
      </w:del>
    </w:p>
    <w:p w14:paraId="706FA798" w14:textId="5459B09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6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69" w:author="GUSTAVO CARVALHO GOMES DE ABREU" w:date="2020-06-21T20:29:00Z">
            <w:rPr>
              <w:del w:id="370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71" w:author="GUSTAVO CARVALHO GOMES DE ABREU" w:date="2020-06-21T20:28:00Z">
        <w:r w:rsidRPr="00D4087C" w:rsidDel="00D4087C">
          <w:rPr>
            <w:rStyle w:val="Hyperlink"/>
            <w:bCs/>
            <w:noProof/>
            <w:rPrChange w:id="37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8 – Conceito da tela de Loading.</w:delText>
        </w:r>
        <w:r w:rsidRPr="00D4087C" w:rsidDel="00D4087C">
          <w:rPr>
            <w:noProof/>
            <w:webHidden/>
            <w:rPrChange w:id="373" w:author="GUSTAVO CARVALHO GOMES DE ABREU" w:date="2020-06-21T20:29:00Z">
              <w:rPr>
                <w:noProof/>
                <w:webHidden/>
              </w:rPr>
            </w:rPrChange>
          </w:rPr>
          <w:tab/>
          <w:delText>18</w:delText>
        </w:r>
      </w:del>
    </w:p>
    <w:p w14:paraId="067D5919" w14:textId="7D1FAA9F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7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75" w:author="GUSTAVO CARVALHO GOMES DE ABREU" w:date="2020-06-21T20:29:00Z">
            <w:rPr>
              <w:del w:id="376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77" w:author="GUSTAVO CARVALHO GOMES DE ABREU" w:date="2020-06-21T20:28:00Z">
        <w:r w:rsidRPr="00D4087C" w:rsidDel="00D4087C">
          <w:rPr>
            <w:rStyle w:val="Hyperlink"/>
            <w:bCs/>
            <w:noProof/>
            <w:rPrChange w:id="37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9 – Conceito da tela de pausa do jogo e o HUD.</w:delText>
        </w:r>
        <w:r w:rsidRPr="00D4087C" w:rsidDel="00D4087C">
          <w:rPr>
            <w:noProof/>
            <w:webHidden/>
            <w:rPrChange w:id="379" w:author="GUSTAVO CARVALHO GOMES DE ABREU" w:date="2020-06-21T20:29:00Z">
              <w:rPr>
                <w:noProof/>
                <w:webHidden/>
              </w:rPr>
            </w:rPrChange>
          </w:rPr>
          <w:tab/>
          <w:delText>18</w:delText>
        </w:r>
      </w:del>
    </w:p>
    <w:p w14:paraId="11CFD6B2" w14:textId="09B4735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8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81" w:author="GUSTAVO CARVALHO GOMES DE ABREU" w:date="2020-06-21T20:29:00Z">
            <w:rPr>
              <w:del w:id="382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83" w:author="GUSTAVO CARVALHO GOMES DE ABREU" w:date="2020-06-21T20:28:00Z">
        <w:r w:rsidRPr="00D4087C" w:rsidDel="00D4087C">
          <w:rPr>
            <w:rStyle w:val="Hyperlink"/>
            <w:bCs/>
            <w:noProof/>
            <w:rPrChange w:id="38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10 – Conceito da tela de créditos do jogo.</w:delText>
        </w:r>
        <w:r w:rsidRPr="00D4087C" w:rsidDel="00D4087C">
          <w:rPr>
            <w:noProof/>
            <w:webHidden/>
            <w:rPrChange w:id="385" w:author="GUSTAVO CARVALHO GOMES DE ABREU" w:date="2020-06-21T20:29:00Z">
              <w:rPr>
                <w:noProof/>
                <w:webHidden/>
              </w:rPr>
            </w:rPrChange>
          </w:rPr>
          <w:tab/>
          <w:delText>19</w:delText>
        </w:r>
      </w:del>
    </w:p>
    <w:p w14:paraId="6D6C307F" w14:textId="63B41A9E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8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87" w:author="GUSTAVO CARVALHO GOMES DE ABREU" w:date="2020-06-21T20:29:00Z">
            <w:rPr>
              <w:del w:id="38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89" w:author="GUSTAVO CARVALHO GOMES DE ABREU" w:date="2020-06-21T20:28:00Z">
        <w:r w:rsidRPr="00D4087C" w:rsidDel="00D4087C">
          <w:rPr>
            <w:rStyle w:val="Hyperlink"/>
            <w:bCs/>
            <w:noProof/>
            <w:rPrChange w:id="39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11 – Conceito da tela de vitória.</w:delText>
        </w:r>
        <w:r w:rsidRPr="00D4087C" w:rsidDel="00D4087C">
          <w:rPr>
            <w:noProof/>
            <w:webHidden/>
            <w:rPrChange w:id="391" w:author="GUSTAVO CARVALHO GOMES DE ABREU" w:date="2020-06-21T20:29:00Z">
              <w:rPr>
                <w:noProof/>
                <w:webHidden/>
              </w:rPr>
            </w:rPrChange>
          </w:rPr>
          <w:tab/>
          <w:delText>19</w:delText>
        </w:r>
      </w:del>
    </w:p>
    <w:p w14:paraId="6A8D5D10" w14:textId="49EDB397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9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93" w:author="GUSTAVO CARVALHO GOMES DE ABREU" w:date="2020-06-21T20:29:00Z">
            <w:rPr>
              <w:del w:id="39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395" w:author="GUSTAVO CARVALHO GOMES DE ABREU" w:date="2020-06-21T20:28:00Z">
        <w:r w:rsidRPr="00D4087C" w:rsidDel="00D4087C">
          <w:rPr>
            <w:rStyle w:val="Hyperlink"/>
            <w:bCs/>
            <w:noProof/>
            <w:rPrChange w:id="39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12 – Conceito da tela de derrota.</w:delText>
        </w:r>
        <w:r w:rsidRPr="00D4087C" w:rsidDel="00D4087C">
          <w:rPr>
            <w:noProof/>
            <w:webHidden/>
            <w:rPrChange w:id="397" w:author="GUSTAVO CARVALHO GOMES DE ABREU" w:date="2020-06-21T20:29:00Z">
              <w:rPr>
                <w:noProof/>
                <w:webHidden/>
              </w:rPr>
            </w:rPrChange>
          </w:rPr>
          <w:tab/>
          <w:delText>20</w:delText>
        </w:r>
      </w:del>
    </w:p>
    <w:p w14:paraId="4C38226D" w14:textId="7DDA64A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39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399" w:author="GUSTAVO CARVALHO GOMES DE ABREU" w:date="2020-06-21T20:29:00Z">
            <w:rPr>
              <w:del w:id="400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01" w:author="GUSTAVO CARVALHO GOMES DE ABREU" w:date="2020-06-21T20:28:00Z">
        <w:r w:rsidRPr="00D4087C" w:rsidDel="00D4087C">
          <w:rPr>
            <w:rStyle w:val="Hyperlink"/>
            <w:bCs/>
            <w:noProof/>
            <w:rPrChange w:id="40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13 – Joystick para identificação dos botões utilizados no jogo.</w:delText>
        </w:r>
        <w:r w:rsidRPr="00D4087C" w:rsidDel="00D4087C">
          <w:rPr>
            <w:noProof/>
            <w:webHidden/>
            <w:rPrChange w:id="403" w:author="GUSTAVO CARVALHO GOMES DE ABREU" w:date="2020-06-21T20:29:00Z">
              <w:rPr>
                <w:noProof/>
                <w:webHidden/>
              </w:rPr>
            </w:rPrChange>
          </w:rPr>
          <w:tab/>
          <w:delText>20</w:delText>
        </w:r>
      </w:del>
    </w:p>
    <w:p w14:paraId="208D93DB" w14:textId="6FAEEB66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0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05" w:author="GUSTAVO CARVALHO GOMES DE ABREU" w:date="2020-06-21T20:29:00Z">
            <w:rPr>
              <w:del w:id="406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07" w:author="GUSTAVO CARVALHO GOMES DE ABREU" w:date="2020-06-21T20:28:00Z">
        <w:r w:rsidRPr="00D4087C" w:rsidDel="00D4087C">
          <w:rPr>
            <w:rStyle w:val="Hyperlink"/>
            <w:bCs/>
            <w:noProof/>
            <w:rPrChange w:id="40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14 – Coletor.</w:delText>
        </w:r>
        <w:r w:rsidRPr="00D4087C" w:rsidDel="00D4087C">
          <w:rPr>
            <w:noProof/>
            <w:webHidden/>
            <w:rPrChange w:id="409" w:author="GUSTAVO CARVALHO GOMES DE ABREU" w:date="2020-06-21T20:29:00Z">
              <w:rPr>
                <w:noProof/>
                <w:webHidden/>
              </w:rPr>
            </w:rPrChange>
          </w:rPr>
          <w:tab/>
          <w:delText>22</w:delText>
        </w:r>
      </w:del>
    </w:p>
    <w:p w14:paraId="726DED61" w14:textId="50848725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1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11" w:author="GUSTAVO CARVALHO GOMES DE ABREU" w:date="2020-06-21T20:29:00Z">
            <w:rPr>
              <w:del w:id="412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13" w:author="GUSTAVO CARVALHO GOMES DE ABREU" w:date="2020-06-21T20:28:00Z">
        <w:r w:rsidRPr="00D4087C" w:rsidDel="00D4087C">
          <w:rPr>
            <w:rStyle w:val="Hyperlink"/>
            <w:bCs/>
            <w:noProof/>
            <w:rPrChange w:id="41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15 – Soldado.</w:delText>
        </w:r>
        <w:r w:rsidRPr="00D4087C" w:rsidDel="00D4087C">
          <w:rPr>
            <w:noProof/>
            <w:webHidden/>
            <w:rPrChange w:id="415" w:author="GUSTAVO CARVALHO GOMES DE ABREU" w:date="2020-06-21T20:29:00Z">
              <w:rPr>
                <w:noProof/>
                <w:webHidden/>
              </w:rPr>
            </w:rPrChange>
          </w:rPr>
          <w:tab/>
          <w:delText>22</w:delText>
        </w:r>
      </w:del>
    </w:p>
    <w:p w14:paraId="7E38A49C" w14:textId="16EE886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1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17" w:author="GUSTAVO CARVALHO GOMES DE ABREU" w:date="2020-06-21T20:29:00Z">
            <w:rPr>
              <w:del w:id="41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19" w:author="GUSTAVO CARVALHO GOMES DE ABREU" w:date="2020-06-21T20:28:00Z">
        <w:r w:rsidRPr="00D4087C" w:rsidDel="00D4087C">
          <w:rPr>
            <w:rStyle w:val="Hyperlink"/>
            <w:bCs/>
            <w:noProof/>
            <w:rPrChange w:id="42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16 – Canhão.</w:delText>
        </w:r>
        <w:r w:rsidRPr="00D4087C" w:rsidDel="00D4087C">
          <w:rPr>
            <w:noProof/>
            <w:webHidden/>
            <w:rPrChange w:id="421" w:author="GUSTAVO CARVALHO GOMES DE ABREU" w:date="2020-06-21T20:29:00Z">
              <w:rPr>
                <w:noProof/>
                <w:webHidden/>
              </w:rPr>
            </w:rPrChange>
          </w:rPr>
          <w:tab/>
          <w:delText>23</w:delText>
        </w:r>
      </w:del>
    </w:p>
    <w:p w14:paraId="5E0FF6F8" w14:textId="1A9519AD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2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23" w:author="GUSTAVO CARVALHO GOMES DE ABREU" w:date="2020-06-21T20:29:00Z">
            <w:rPr>
              <w:del w:id="42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25" w:author="GUSTAVO CARVALHO GOMES DE ABREU" w:date="2020-06-21T20:28:00Z">
        <w:r w:rsidRPr="00D4087C" w:rsidDel="00D4087C">
          <w:rPr>
            <w:rStyle w:val="Hyperlink"/>
            <w:bCs/>
            <w:noProof/>
            <w:rPrChange w:id="42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17 – Torreta.</w:delText>
        </w:r>
        <w:r w:rsidRPr="00D4087C" w:rsidDel="00D4087C">
          <w:rPr>
            <w:noProof/>
            <w:webHidden/>
            <w:rPrChange w:id="427" w:author="GUSTAVO CARVALHO GOMES DE ABREU" w:date="2020-06-21T20:29:00Z">
              <w:rPr>
                <w:noProof/>
                <w:webHidden/>
              </w:rPr>
            </w:rPrChange>
          </w:rPr>
          <w:tab/>
          <w:delText>23</w:delText>
        </w:r>
      </w:del>
    </w:p>
    <w:p w14:paraId="25828381" w14:textId="4D79B182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2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29" w:author="GUSTAVO CARVALHO GOMES DE ABREU" w:date="2020-06-21T20:29:00Z">
            <w:rPr>
              <w:del w:id="430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31" w:author="GUSTAVO CARVALHO GOMES DE ABREU" w:date="2020-06-21T20:28:00Z">
        <w:r w:rsidRPr="00D4087C" w:rsidDel="00D4087C">
          <w:rPr>
            <w:rStyle w:val="Hyperlink"/>
            <w:bCs/>
            <w:noProof/>
            <w:rPrChange w:id="43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18 – HUD de tropas.</w:delText>
        </w:r>
        <w:r w:rsidRPr="00D4087C" w:rsidDel="00D4087C">
          <w:rPr>
            <w:noProof/>
            <w:webHidden/>
            <w:rPrChange w:id="433" w:author="GUSTAVO CARVALHO GOMES DE ABREU" w:date="2020-06-21T20:29:00Z">
              <w:rPr>
                <w:noProof/>
                <w:webHidden/>
              </w:rPr>
            </w:rPrChange>
          </w:rPr>
          <w:tab/>
          <w:delText>24</w:delText>
        </w:r>
      </w:del>
    </w:p>
    <w:p w14:paraId="1AFBA590" w14:textId="764F36D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3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35" w:author="GUSTAVO CARVALHO GOMES DE ABREU" w:date="2020-06-21T20:29:00Z">
            <w:rPr>
              <w:del w:id="436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37" w:author="GUSTAVO CARVALHO GOMES DE ABREU" w:date="2020-06-21T20:28:00Z">
        <w:r w:rsidRPr="00D4087C" w:rsidDel="00D4087C">
          <w:rPr>
            <w:rStyle w:val="Hyperlink"/>
            <w:bCs/>
            <w:noProof/>
            <w:rPrChange w:id="43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19 – Personagem selecionado.</w:delText>
        </w:r>
        <w:r w:rsidRPr="00D4087C" w:rsidDel="00D4087C">
          <w:rPr>
            <w:noProof/>
            <w:webHidden/>
            <w:rPrChange w:id="439" w:author="GUSTAVO CARVALHO GOMES DE ABREU" w:date="2020-06-21T20:29:00Z">
              <w:rPr>
                <w:noProof/>
                <w:webHidden/>
              </w:rPr>
            </w:rPrChange>
          </w:rPr>
          <w:tab/>
          <w:delText>24</w:delText>
        </w:r>
      </w:del>
    </w:p>
    <w:p w14:paraId="430B338B" w14:textId="0D018D57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4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41" w:author="GUSTAVO CARVALHO GOMES DE ABREU" w:date="2020-06-21T20:29:00Z">
            <w:rPr>
              <w:del w:id="442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43" w:author="GUSTAVO CARVALHO GOMES DE ABREU" w:date="2020-06-21T20:28:00Z">
        <w:r w:rsidRPr="00D4087C" w:rsidDel="00D4087C">
          <w:rPr>
            <w:rStyle w:val="Hyperlink"/>
            <w:bCs/>
            <w:noProof/>
            <w:rPrChange w:id="44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20 – Exemplo de ação de batalha</w:delText>
        </w:r>
        <w:r w:rsidRPr="00D4087C" w:rsidDel="00D4087C">
          <w:rPr>
            <w:noProof/>
            <w:webHidden/>
            <w:rPrChange w:id="445" w:author="GUSTAVO CARVALHO GOMES DE ABREU" w:date="2020-06-21T20:29:00Z">
              <w:rPr>
                <w:noProof/>
                <w:webHidden/>
              </w:rPr>
            </w:rPrChange>
          </w:rPr>
          <w:tab/>
          <w:delText>25</w:delText>
        </w:r>
      </w:del>
    </w:p>
    <w:p w14:paraId="1FC5381C" w14:textId="162567D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4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47" w:author="GUSTAVO CARVALHO GOMES DE ABREU" w:date="2020-06-21T20:29:00Z">
            <w:rPr>
              <w:del w:id="44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49" w:author="GUSTAVO CARVALHO GOMES DE ABREU" w:date="2020-06-21T20:28:00Z">
        <w:r w:rsidRPr="00D4087C" w:rsidDel="00D4087C">
          <w:rPr>
            <w:rStyle w:val="Hyperlink"/>
            <w:bCs/>
            <w:noProof/>
            <w:rPrChange w:id="45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21 – Mago.</w:delText>
        </w:r>
        <w:r w:rsidRPr="00D4087C" w:rsidDel="00D4087C">
          <w:rPr>
            <w:noProof/>
            <w:webHidden/>
            <w:rPrChange w:id="451" w:author="GUSTAVO CARVALHO GOMES DE ABREU" w:date="2020-06-21T20:29:00Z">
              <w:rPr>
                <w:noProof/>
                <w:webHidden/>
              </w:rPr>
            </w:rPrChange>
          </w:rPr>
          <w:tab/>
          <w:delText>26</w:delText>
        </w:r>
      </w:del>
    </w:p>
    <w:p w14:paraId="6C065120" w14:textId="1DE7F07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5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53" w:author="GUSTAVO CARVALHO GOMES DE ABREU" w:date="2020-06-21T20:29:00Z">
            <w:rPr>
              <w:del w:id="45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55" w:author="GUSTAVO CARVALHO GOMES DE ABREU" w:date="2020-06-21T20:28:00Z">
        <w:r w:rsidRPr="00D4087C" w:rsidDel="00D4087C">
          <w:rPr>
            <w:rStyle w:val="Hyperlink"/>
            <w:bCs/>
            <w:noProof/>
            <w:rPrChange w:id="45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22 – Runa</w:delText>
        </w:r>
        <w:r w:rsidRPr="00D4087C" w:rsidDel="00D4087C">
          <w:rPr>
            <w:noProof/>
            <w:webHidden/>
            <w:rPrChange w:id="457" w:author="GUSTAVO CARVALHO GOMES DE ABREU" w:date="2020-06-21T20:29:00Z">
              <w:rPr>
                <w:noProof/>
                <w:webHidden/>
              </w:rPr>
            </w:rPrChange>
          </w:rPr>
          <w:tab/>
          <w:delText>27</w:delText>
        </w:r>
      </w:del>
    </w:p>
    <w:p w14:paraId="4963395A" w14:textId="67B63E7D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58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59" w:author="GUSTAVO CARVALHO GOMES DE ABREU" w:date="2020-06-21T20:29:00Z">
            <w:rPr>
              <w:del w:id="460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61" w:author="GUSTAVO CARVALHO GOMES DE ABREU" w:date="2020-06-21T20:28:00Z">
        <w:r w:rsidRPr="00D4087C" w:rsidDel="00D4087C">
          <w:rPr>
            <w:rStyle w:val="Hyperlink"/>
            <w:bCs/>
            <w:noProof/>
            <w:rPrChange w:id="462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23 – Golem</w:delText>
        </w:r>
        <w:r w:rsidRPr="00D4087C" w:rsidDel="00D4087C">
          <w:rPr>
            <w:noProof/>
            <w:webHidden/>
            <w:rPrChange w:id="463" w:author="GUSTAVO CARVALHO GOMES DE ABREU" w:date="2020-06-21T20:29:00Z">
              <w:rPr>
                <w:noProof/>
                <w:webHidden/>
              </w:rPr>
            </w:rPrChange>
          </w:rPr>
          <w:tab/>
          <w:delText>27</w:delText>
        </w:r>
      </w:del>
    </w:p>
    <w:p w14:paraId="7E9C0DEE" w14:textId="6BA0EC5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64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65" w:author="GUSTAVO CARVALHO GOMES DE ABREU" w:date="2020-06-21T20:29:00Z">
            <w:rPr>
              <w:del w:id="466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67" w:author="GUSTAVO CARVALHO GOMES DE ABREU" w:date="2020-06-21T20:28:00Z">
        <w:r w:rsidRPr="00D4087C" w:rsidDel="00D4087C">
          <w:rPr>
            <w:rStyle w:val="Hyperlink"/>
            <w:bCs/>
            <w:noProof/>
            <w:rPrChange w:id="468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24 – Elemental</w:delText>
        </w:r>
        <w:r w:rsidRPr="00D4087C" w:rsidDel="00D4087C">
          <w:rPr>
            <w:noProof/>
            <w:webHidden/>
            <w:rPrChange w:id="469" w:author="GUSTAVO CARVALHO GOMES DE ABREU" w:date="2020-06-21T20:29:00Z">
              <w:rPr>
                <w:noProof/>
                <w:webHidden/>
              </w:rPr>
            </w:rPrChange>
          </w:rPr>
          <w:tab/>
          <w:delText>28</w:delText>
        </w:r>
      </w:del>
    </w:p>
    <w:p w14:paraId="43CF544E" w14:textId="77B7DCA3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70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71" w:author="GUSTAVO CARVALHO GOMES DE ABREU" w:date="2020-06-21T20:29:00Z">
            <w:rPr>
              <w:del w:id="472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73" w:author="GUSTAVO CARVALHO GOMES DE ABREU" w:date="2020-06-21T20:28:00Z">
        <w:r w:rsidRPr="00D4087C" w:rsidDel="00D4087C">
          <w:rPr>
            <w:rStyle w:val="Hyperlink"/>
            <w:bCs/>
            <w:noProof/>
            <w:rPrChange w:id="474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25 – Gráfico com as avaliações dos alunos.</w:delText>
        </w:r>
        <w:r w:rsidRPr="00D4087C" w:rsidDel="00D4087C">
          <w:rPr>
            <w:noProof/>
            <w:webHidden/>
            <w:rPrChange w:id="475" w:author="GUSTAVO CARVALHO GOMES DE ABREU" w:date="2020-06-21T20:29:00Z">
              <w:rPr>
                <w:noProof/>
                <w:webHidden/>
              </w:rPr>
            </w:rPrChange>
          </w:rPr>
          <w:tab/>
          <w:delText>30</w:delText>
        </w:r>
      </w:del>
    </w:p>
    <w:p w14:paraId="03E1FD18" w14:textId="3D1C0CD1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76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77" w:author="GUSTAVO CARVALHO GOMES DE ABREU" w:date="2020-06-21T20:29:00Z">
            <w:rPr>
              <w:del w:id="478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79" w:author="GUSTAVO CARVALHO GOMES DE ABREU" w:date="2020-06-21T20:28:00Z">
        <w:r w:rsidRPr="00D4087C" w:rsidDel="00D4087C">
          <w:rPr>
            <w:rStyle w:val="Hyperlink"/>
            <w:bCs/>
            <w:noProof/>
            <w:rPrChange w:id="480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26 – Quantidade de pessoas que demonstram interesse em jogar seu jogo e quanto pagariam por seu jogo.</w:delText>
        </w:r>
        <w:r w:rsidRPr="00D4087C" w:rsidDel="00D4087C">
          <w:rPr>
            <w:noProof/>
            <w:webHidden/>
            <w:rPrChange w:id="481" w:author="GUSTAVO CARVALHO GOMES DE ABREU" w:date="2020-06-21T20:29:00Z">
              <w:rPr>
                <w:noProof/>
                <w:webHidden/>
              </w:rPr>
            </w:rPrChange>
          </w:rPr>
          <w:tab/>
          <w:delText>31</w:delText>
        </w:r>
      </w:del>
    </w:p>
    <w:p w14:paraId="0FB74382" w14:textId="1434692B" w:rsidR="00C3318A" w:rsidRPr="00D4087C" w:rsidDel="00D4087C" w:rsidRDefault="00C3318A">
      <w:pPr>
        <w:pStyle w:val="ndicedeilustraes"/>
        <w:tabs>
          <w:tab w:val="right" w:leader="dot" w:pos="9061"/>
        </w:tabs>
        <w:rPr>
          <w:del w:id="482" w:author="GUSTAVO CARVALHO GOMES DE ABREU" w:date="2020-06-21T20:28:00Z"/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  <w:rPrChange w:id="483" w:author="GUSTAVO CARVALHO GOMES DE ABREU" w:date="2020-06-21T20:29:00Z">
            <w:rPr>
              <w:del w:id="484" w:author="GUSTAVO CARVALHO GOMES DE ABREU" w:date="2020-06-21T20:28:00Z"/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pt-BR"/>
            </w:rPr>
          </w:rPrChange>
        </w:rPr>
      </w:pPr>
      <w:del w:id="485" w:author="GUSTAVO CARVALHO GOMES DE ABREU" w:date="2020-06-21T20:28:00Z">
        <w:r w:rsidRPr="00D4087C" w:rsidDel="00D4087C">
          <w:rPr>
            <w:rStyle w:val="Hyperlink"/>
            <w:bCs/>
            <w:noProof/>
            <w:rPrChange w:id="486" w:author="GUSTAVO CARVALHO GOMES DE ABREU" w:date="2020-06-21T20:29:00Z">
              <w:rPr>
                <w:rStyle w:val="Hyperlink"/>
                <w:b/>
                <w:bCs/>
                <w:noProof/>
              </w:rPr>
            </w:rPrChange>
          </w:rPr>
          <w:delText>Figura 27 – Dashboard Itch.io</w:delText>
        </w:r>
        <w:r w:rsidRPr="00D4087C" w:rsidDel="00D4087C">
          <w:rPr>
            <w:noProof/>
            <w:webHidden/>
            <w:rPrChange w:id="487" w:author="GUSTAVO CARVALHO GOMES DE ABREU" w:date="2020-06-21T20:29:00Z">
              <w:rPr>
                <w:noProof/>
                <w:webHidden/>
              </w:rPr>
            </w:rPrChange>
          </w:rPr>
          <w:tab/>
          <w:delText>33</w:delText>
        </w:r>
      </w:del>
    </w:p>
    <w:p w14:paraId="59D4D3A8" w14:textId="04A59823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D4087C">
        <w:rPr>
          <w:rPrChange w:id="488" w:author="GUSTAVO CARVALHO GOMES DE ABREU" w:date="2020-06-21T20:29:00Z">
            <w:rPr/>
          </w:rPrChange>
        </w:rPr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00277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489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490" w:name="_Toc43663389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489"/>
      <w:bookmarkEnd w:id="490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 xml:space="preserve">Podemos citar alguns jogos similares, apresentados na figura 1, para melhor </w:t>
      </w:r>
      <w:proofErr w:type="spellStart"/>
      <w:r w:rsidRPr="00AD3197">
        <w:rPr>
          <w:rFonts w:eastAsia="Arial"/>
        </w:rPr>
        <w:t>compreendimento</w:t>
      </w:r>
      <w:proofErr w:type="spellEnd"/>
      <w:r w:rsidRPr="00AD3197">
        <w:rPr>
          <w:rFonts w:eastAsia="Arial"/>
        </w:rPr>
        <w:t xml:space="preserve">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491" w:name="_Toc43663800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491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>, onde pode ser considerado um subgênero de jogos de estratégia, ao qual é caracterizado por ter o objetivo de fazer uso de recursos para criar bases e unidades afim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proofErr w:type="spellStart"/>
      <w:r w:rsidR="00CD2995" w:rsidRPr="00EB573B">
        <w:rPr>
          <w:rStyle w:val="apple-style-span"/>
          <w:i/>
          <w:iCs/>
          <w:color w:val="000000" w:themeColor="text1"/>
        </w:rPr>
        <w:t>indies</w:t>
      </w:r>
      <w:proofErr w:type="spellEnd"/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r w:rsidRPr="007D4587">
        <w:rPr>
          <w:rStyle w:val="apple-style-span"/>
          <w:rFonts w:eastAsia="Arial"/>
          <w:color w:val="000000" w:themeColor="text1"/>
        </w:rPr>
        <w:t>Público alvo: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proofErr w:type="spellStart"/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proofErr w:type="spellEnd"/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Blender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</w:t>
      </w:r>
      <w:proofErr w:type="spellStart"/>
      <w:r w:rsidR="00DA7177">
        <w:rPr>
          <w:lang w:val="pt-BR"/>
        </w:rPr>
        <w:t>renderização</w:t>
      </w:r>
      <w:proofErr w:type="spellEnd"/>
      <w:r w:rsidR="00DA7177">
        <w:rPr>
          <w:lang w:val="pt-BR"/>
        </w:rPr>
        <w:t>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492" w:name="_Toc483148323"/>
      <w:bookmarkStart w:id="493" w:name="_Toc43663390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492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93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94" w:name="_Toc43663391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494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0FD4F165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del w:id="495" w:author="GUSTAVO CARVALHO GOMES DE ABREU" w:date="2020-06-21T20:34:00Z">
        <w:r w:rsidRPr="00A10017" w:rsidDel="00D4087C">
          <w:rPr>
            <w:rFonts w:eastAsia="Arial"/>
            <w:color w:val="000000" w:themeColor="text1"/>
            <w:kern w:val="1"/>
            <w:lang w:eastAsia="ar-SA"/>
          </w:rPr>
          <w:delText>elaborado</w:delText>
        </w:r>
      </w:del>
      <w:ins w:id="496" w:author="GUSTAVO CARVALHO GOMES DE ABREU" w:date="2020-06-21T20:34:00Z">
        <w:r w:rsidR="00D4087C" w:rsidRPr="00A10017">
          <w:rPr>
            <w:rFonts w:eastAsia="Arial"/>
            <w:color w:val="000000" w:themeColor="text1"/>
            <w:kern w:val="1"/>
            <w:lang w:eastAsia="ar-SA"/>
          </w:rPr>
          <w:t>elaborados</w:t>
        </w:r>
      </w:ins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497" w:name="_Toc43663801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497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498" w:name="_Toc43663392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498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99" w:name="_Toc4366380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499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47AC0A1D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del w:id="500" w:author="GUSTAVO CARVALHO GOMES DE ABREU" w:date="2020-06-21T20:34:00Z">
        <w:r w:rsidDel="00D4087C">
          <w:rPr>
            <w:rFonts w:eastAsia="Arial"/>
            <w:b/>
            <w:bCs/>
            <w:color w:val="000000" w:themeColor="text1"/>
            <w:sz w:val="20"/>
            <w:szCs w:val="20"/>
            <w:lang w:eastAsia="ar-SA"/>
          </w:rPr>
          <w:delText xml:space="preserve">     </w:delText>
        </w:r>
      </w:del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501" w:name="_Toc43663393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501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2" w:name="_Toc4366380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2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3" w:name="_Toc4366380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3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504" w:name="_Toc508437568"/>
      <w:bookmarkStart w:id="505" w:name="_Toc43663394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504"/>
      <w:bookmarkEnd w:id="505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EB10128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del w:id="506" w:author="GUSTAVO CARVALHO GOMES DE ABREU" w:date="2020-06-21T20:40:00Z">
        <w:r w:rsidRPr="007E59E2" w:rsidDel="009D19B3">
          <w:rPr>
            <w:rFonts w:eastAsia="Arial"/>
            <w:i/>
            <w:iCs/>
            <w:color w:val="000000" w:themeColor="text1"/>
          </w:rPr>
          <w:delText>gameplay</w:delText>
        </w:r>
        <w:r w:rsidDel="009D19B3">
          <w:rPr>
            <w:rFonts w:eastAsia="Arial"/>
            <w:color w:val="000000" w:themeColor="text1"/>
          </w:rPr>
          <w:delText xml:space="preserve"> </w:delText>
        </w:r>
        <w:r w:rsidR="000F1E12" w:rsidDel="009D19B3">
          <w:rPr>
            <w:rFonts w:eastAsia="Arial"/>
            <w:color w:val="000000" w:themeColor="text1"/>
          </w:rPr>
          <w:delText xml:space="preserve"> também</w:delText>
        </w:r>
      </w:del>
      <w:proofErr w:type="spellStart"/>
      <w:ins w:id="507" w:author="GUSTAVO CARVALHO GOMES DE ABREU" w:date="2020-06-21T20:40:00Z">
        <w:r w:rsidR="009D19B3" w:rsidRPr="007E59E2">
          <w:rPr>
            <w:rFonts w:eastAsia="Arial"/>
            <w:i/>
            <w:iCs/>
            <w:color w:val="000000" w:themeColor="text1"/>
          </w:rPr>
          <w:t>gameplay</w:t>
        </w:r>
        <w:proofErr w:type="spellEnd"/>
        <w:r w:rsidR="009D19B3">
          <w:rPr>
            <w:rFonts w:eastAsia="Arial"/>
            <w:color w:val="000000" w:themeColor="text1"/>
          </w:rPr>
          <w:t xml:space="preserve"> também</w:t>
        </w:r>
      </w:ins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>, ajudando na imersão do mesmo</w:t>
      </w:r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del w:id="508" w:author="GUSTAVO CARVALHO GOMES DE ABREU" w:date="2020-06-21T20:40:00Z">
        <w:r w:rsidDel="009D19B3">
          <w:rPr>
            <w:rFonts w:eastAsia="Arial"/>
            <w:color w:val="000000" w:themeColor="text1"/>
          </w:rPr>
          <w:tab/>
        </w:r>
      </w:del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9D19B3">
        <w:rPr>
          <w:rFonts w:eastAsia="Arial"/>
          <w:i/>
          <w:color w:val="000000" w:themeColor="text1"/>
          <w:rPrChange w:id="509" w:author="GUSTAVO CARVALHO GOMES DE ABREU" w:date="2020-06-21T20:46:00Z">
            <w:rPr>
              <w:rFonts w:eastAsia="Arial"/>
              <w:color w:val="000000" w:themeColor="text1"/>
            </w:rPr>
          </w:rPrChange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proofErr w:type="spellStart"/>
      <w:r w:rsidRPr="009D19B3">
        <w:rPr>
          <w:rFonts w:eastAsia="Arial"/>
          <w:i/>
          <w:color w:val="000000" w:themeColor="text1"/>
          <w:rPrChange w:id="510" w:author="GUSTAVO CARVALHO GOMES DE ABREU" w:date="2020-06-21T20:46:00Z">
            <w:rPr>
              <w:rFonts w:eastAsia="Arial"/>
              <w:color w:val="000000" w:themeColor="text1"/>
            </w:rPr>
          </w:rPrChange>
        </w:rPr>
        <w:t>gameplay</w:t>
      </w:r>
      <w:proofErr w:type="spellEnd"/>
      <w:r w:rsidRPr="007E59E2">
        <w:rPr>
          <w:rFonts w:eastAsia="Arial"/>
          <w:color w:val="000000" w:themeColor="text1"/>
        </w:rPr>
        <w:t xml:space="preserve">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1" w:name="_Toc4366380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1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2" w:name="_Toc4366380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3" w:name="_Toc4366380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19CD6C3D" w:rsidR="00FA24FD" w:rsidRPr="00AD3197" w:rsidRDefault="00FA24FD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4" w:name="_Toc4366380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51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5" w:name="_Toc4366380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5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6" w:name="_Toc4366381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7" w:name="_Toc4366381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518" w:name="_Toc42616488"/>
      <w:bookmarkStart w:id="519" w:name="_Toc42616528"/>
      <w:bookmarkStart w:id="520" w:name="_Toc42620232"/>
      <w:bookmarkStart w:id="521" w:name="_Toc43044664"/>
      <w:bookmarkStart w:id="522" w:name="_Toc43044746"/>
      <w:bookmarkStart w:id="523" w:name="_Toc43048020"/>
      <w:bookmarkStart w:id="524" w:name="_Toc43137908"/>
      <w:bookmarkStart w:id="525" w:name="_Toc43148581"/>
      <w:bookmarkStart w:id="526" w:name="_Toc43223263"/>
      <w:bookmarkStart w:id="527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528" w:name="_Toc43663395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528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</w:t>
      </w:r>
      <w:proofErr w:type="spellStart"/>
      <w:r w:rsidRPr="00123E8A">
        <w:rPr>
          <w:rFonts w:eastAsia="Arial"/>
          <w:color w:val="000000" w:themeColor="text1"/>
        </w:rPr>
        <w:t>experiencia</w:t>
      </w:r>
      <w:proofErr w:type="spellEnd"/>
      <w:r w:rsidRPr="00123E8A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529" w:name="_Toc43663812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529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30" w:name="_Toc24387446"/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lastRenderedPageBreak/>
        <w:t xml:space="preserve">Tabela 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begin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instrText xml:space="preserve"> SEQ Tabela \* ARABIC </w:instrTex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highlight w:val="yellow"/>
          <w:lang w:eastAsia="ar-SA"/>
        </w:rPr>
        <w:t>1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end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 xml:space="preserve"> – Mapeamento dos comandos utilizados no controle</w:t>
      </w:r>
      <w:r w:rsidR="009C4045"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>.</w:t>
      </w:r>
      <w:bookmarkEnd w:id="530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4ADFCDC3" w:rsidR="009E5AD9" w:rsidRPr="00AA4954" w:rsidRDefault="009E5AD9" w:rsidP="7C434651">
            <w:pPr>
              <w:jc w:val="left"/>
              <w:rPr>
                <w:rFonts w:eastAsia="Arial"/>
                <w:i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06E5864A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2E5D6D32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5132E65D" w:rsidR="00A744E9" w:rsidRPr="00AA4954" w:rsidRDefault="00A744E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</w:rPr>
            </w:pP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531" w:name="_Toc508437573"/>
      <w:bookmarkStart w:id="532" w:name="_Toc43663396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531"/>
      <w:bookmarkEnd w:id="532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25E73D66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proofErr w:type="spellStart"/>
      <w:r>
        <w:rPr>
          <w:rFonts w:eastAsia="Arial"/>
        </w:rPr>
        <w:t>gameplay</w:t>
      </w:r>
      <w:proofErr w:type="spellEnd"/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>explicado no tópico de mesmo nome, página XX)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533" w:name="_Toc507852243"/>
      <w:bookmarkStart w:id="534" w:name="_Toc508437574"/>
      <w:bookmarkStart w:id="535" w:name="_Toc507857876"/>
      <w:bookmarkStart w:id="536" w:name="_Toc43663397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533"/>
      <w:bookmarkEnd w:id="534"/>
      <w:bookmarkEnd w:id="535"/>
      <w:r w:rsidR="00445ECD">
        <w:rPr>
          <w:rFonts w:eastAsia="Arial"/>
          <w:color w:val="000000" w:themeColor="text1"/>
        </w:rPr>
        <w:t>Coletor</w:t>
      </w:r>
      <w:bookmarkEnd w:id="536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do mesmo.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537" w:name="_Toc43663813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37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538" w:name="_Toc4366339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538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39" w:name="_Toc4366381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39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540" w:name="_Toc4366339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540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541" w:name="_Toc436638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4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B440C56" w14:textId="1C99F425" w:rsidR="002243D5" w:rsidRDefault="002243D5" w:rsidP="002243D5"/>
    <w:p w14:paraId="5B9B7AED" w14:textId="1661FC7D" w:rsidR="002243D5" w:rsidRDefault="002243D5" w:rsidP="002243D5">
      <w:pPr>
        <w:pStyle w:val="Ttulo2"/>
        <w:rPr>
          <w:rFonts w:eastAsia="Arial"/>
          <w:color w:val="000000" w:themeColor="text1"/>
        </w:rPr>
      </w:pPr>
      <w:bookmarkStart w:id="542" w:name="_Toc4366340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4</w:t>
      </w:r>
      <w:r w:rsidRPr="00BA352D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color w:val="000000" w:themeColor="text1"/>
        </w:rPr>
        <w:t>Torreta</w:t>
      </w:r>
      <w:bookmarkEnd w:id="542"/>
      <w:proofErr w:type="spellEnd"/>
    </w:p>
    <w:p w14:paraId="7EA92CFF" w14:textId="77C1B3CA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D1B3D13" w14:textId="77777777" w:rsidR="00A04D29" w:rsidRPr="00AD3197" w:rsidRDefault="00A04D29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3B16600" w14:textId="77777777" w:rsidR="0049116D" w:rsidRDefault="00A04D29" w:rsidP="0049116D">
      <w:pPr>
        <w:ind w:firstLine="709"/>
        <w:rPr>
          <w:rFonts w:eastAsia="Arial"/>
        </w:rPr>
      </w:pPr>
      <w:r w:rsidRPr="00A04D29">
        <w:rPr>
          <w:rFonts w:eastAsia="Arial"/>
        </w:rPr>
        <w:t xml:space="preserve">A mais poderosa arma de ataque do lado da ciência é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 xml:space="preserve">, adicionada no terceiro e último </w:t>
      </w:r>
      <w:r w:rsidR="001D2968" w:rsidRPr="00A04D29">
        <w:rPr>
          <w:rFonts w:eastAsia="Arial"/>
        </w:rPr>
        <w:t>nível</w:t>
      </w:r>
      <w:r w:rsidRPr="00A04D29">
        <w:rPr>
          <w:rFonts w:eastAsia="Arial"/>
        </w:rPr>
        <w:t xml:space="preserve">. Com uma </w:t>
      </w:r>
      <w:r w:rsidR="001D2968" w:rsidRPr="00A04D29">
        <w:rPr>
          <w:rFonts w:eastAsia="Arial"/>
        </w:rPr>
        <w:t>característica</w:t>
      </w:r>
      <w:r w:rsidRPr="00A04D29">
        <w:rPr>
          <w:rFonts w:eastAsia="Arial"/>
        </w:rPr>
        <w:t xml:space="preserve"> diferente dos demais integrantes da tropa, ao adquirir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>, ela será incapaz de atacar enquanto não estiver fixada em algum local</w:t>
      </w:r>
      <w:r w:rsidR="001D2968">
        <w:rPr>
          <w:rFonts w:eastAsia="Arial"/>
        </w:rPr>
        <w:t>.</w:t>
      </w:r>
    </w:p>
    <w:p w14:paraId="6B83245E" w14:textId="77777777" w:rsidR="0049116D" w:rsidRDefault="0049116D" w:rsidP="0049116D">
      <w:pPr>
        <w:ind w:firstLine="709"/>
        <w:rPr>
          <w:rFonts w:eastAsia="Arial"/>
        </w:rPr>
      </w:pPr>
    </w:p>
    <w:p w14:paraId="51B415AA" w14:textId="40EC2E3F" w:rsidR="0049677F" w:rsidRDefault="0049116D" w:rsidP="00EB4ABF">
      <w:pPr>
        <w:ind w:left="1418" w:firstLine="709"/>
        <w:rPr>
          <w:rFonts w:eastAsia="Arial"/>
        </w:rPr>
      </w:pPr>
      <w:bookmarkStart w:id="543" w:name="_Toc436638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Torreta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43"/>
    </w:p>
    <w:p w14:paraId="6D898047" w14:textId="1202871B" w:rsidR="0049677F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76AABF40" wp14:editId="1E36F668">
            <wp:extent cx="1649823" cy="1649823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46A" w14:textId="77777777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44" w:name="_Toc508437578"/>
      <w:bookmarkStart w:id="545" w:name="_Toc4366340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544"/>
      <w:bookmarkEnd w:id="545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</w:t>
      </w:r>
      <w:proofErr w:type="gramStart"/>
      <w:r w:rsidR="00BC70C6" w:rsidRPr="00BC70C6">
        <w:rPr>
          <w:lang w:eastAsia="ar-SA"/>
        </w:rPr>
        <w:t>os jogadores 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6" w:name="_Toc43663402"/>
      <w:r w:rsidRPr="00AD3197">
        <w:rPr>
          <w:rFonts w:eastAsia="Arial"/>
          <w:color w:val="000000" w:themeColor="text1"/>
        </w:rPr>
        <w:lastRenderedPageBreak/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546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>Após adquirir recursos, o jogador pode escolher criar novos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47" w:name="_Toc43663817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47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Seleção: Destinada para que o jogador realize quase todas as ações presente no jogo, ou seja, ao selecionar a tropa, o mesmo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48" w:name="_Toc43663818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48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49" w:name="_Toc43663819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49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50" w:name="_Toc4366340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50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51" w:name="_Toc508437584"/>
      <w:bookmarkStart w:id="552" w:name="_Toc4366340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51"/>
      <w:bookmarkEnd w:id="552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ciência contra a magia, os personagens foram devidamente pensados levando em conta elementos considerados mágicos, nos quais se encaixam os </w:t>
      </w:r>
      <w:r w:rsidRPr="00B422B5">
        <w:rPr>
          <w:lang w:val="pt-BR"/>
        </w:rPr>
        <w:lastRenderedPageBreak/>
        <w:t>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>Cada inimigo tem sua característica e habilidade, sendo todos responsáveis em tentar eliminar o lado da ciência. Se tratando de design, os mesmos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53" w:name="_Toc508437586"/>
      <w:bookmarkStart w:id="554" w:name="_Toc4366340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53"/>
      <w:r w:rsidR="00005105">
        <w:rPr>
          <w:rFonts w:eastAsia="Arial"/>
          <w:iCs w:val="0"/>
          <w:color w:val="000000" w:themeColor="text1"/>
        </w:rPr>
        <w:t>Mago</w:t>
      </w:r>
      <w:bookmarkEnd w:id="554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555" w:name="_Toc4366382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55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56" w:name="_Toc4366340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56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</w:t>
      </w:r>
      <w:r w:rsidRPr="00CF4489">
        <w:lastRenderedPageBreak/>
        <w:t xml:space="preserve">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57" w:name="_Toc43663821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557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558" w:name="_Toc43663407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558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559" w:name="_Toc43663822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559"/>
      <w:proofErr w:type="spellEnd"/>
    </w:p>
    <w:p w14:paraId="19804978" w14:textId="596DD4BF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E45161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5878BC3" w14:textId="77777777" w:rsidR="00E45161" w:rsidRDefault="00E45161" w:rsidP="00B93D0E">
      <w:pPr>
        <w:pStyle w:val="TCC"/>
        <w:rPr>
          <w:lang w:val="pt-BR"/>
        </w:rPr>
      </w:pPr>
    </w:p>
    <w:p w14:paraId="39912336" w14:textId="294294F5" w:rsidR="0019300F" w:rsidRDefault="0019300F" w:rsidP="0019300F">
      <w:pPr>
        <w:pStyle w:val="Ttulo2"/>
        <w:rPr>
          <w:rFonts w:eastAsiaTheme="minorHAnsi"/>
          <w:color w:val="000000" w:themeColor="text1"/>
        </w:rPr>
      </w:pPr>
      <w:bookmarkStart w:id="560" w:name="_Toc43663408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CF4489">
        <w:rPr>
          <w:rFonts w:eastAsia="Arial"/>
          <w:color w:val="000000" w:themeColor="text1"/>
        </w:rPr>
        <w:t>4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Theme="minorHAnsi"/>
          <w:color w:val="000000" w:themeColor="text1"/>
        </w:rPr>
        <w:t>Elemental</w:t>
      </w:r>
      <w:bookmarkEnd w:id="560"/>
    </w:p>
    <w:p w14:paraId="4669CD43" w14:textId="2F5CEE42" w:rsidR="0019300F" w:rsidRDefault="0019300F" w:rsidP="0019300F">
      <w:r>
        <w:tab/>
      </w:r>
    </w:p>
    <w:p w14:paraId="40F92FFA" w14:textId="77777777" w:rsidR="0019300F" w:rsidRDefault="0019300F" w:rsidP="0019300F">
      <w:r>
        <w:tab/>
        <w:t xml:space="preserve">Com um comportamento semelhante ao </w:t>
      </w:r>
      <w:proofErr w:type="spellStart"/>
      <w:r>
        <w:t>Golem</w:t>
      </w:r>
      <w:proofErr w:type="spellEnd"/>
      <w:r>
        <w:t xml:space="preserve">, o Elemental tem somente algumas variações, no qual é mais poderoso além de estar posicionado de forma mais estratégica próxima ao castelo, visando </w:t>
      </w:r>
      <w:proofErr w:type="gramStart"/>
      <w:r>
        <w:t>tornar</w:t>
      </w:r>
      <w:proofErr w:type="gramEnd"/>
      <w:r>
        <w:t xml:space="preserve"> dificultar a estratégia do jogador.</w:t>
      </w:r>
    </w:p>
    <w:p w14:paraId="7357FF05" w14:textId="7D095118" w:rsidR="00A33856" w:rsidRDefault="0019300F" w:rsidP="00A71A19">
      <w:r>
        <w:t xml:space="preserve">Dado a condição especial de maior poderio </w:t>
      </w:r>
      <w:proofErr w:type="spellStart"/>
      <w:r>
        <w:t>emtre</w:t>
      </w:r>
      <w:proofErr w:type="spellEnd"/>
      <w:r>
        <w:t xml:space="preserve"> os inimigos, é liberado na terceira e última fase.</w:t>
      </w:r>
    </w:p>
    <w:p w14:paraId="697900D3" w14:textId="38A900E0" w:rsidR="005A4FA8" w:rsidRDefault="005A4FA8" w:rsidP="00A71A19"/>
    <w:p w14:paraId="1F799AAF" w14:textId="308AD89D" w:rsidR="00E45161" w:rsidRPr="00ED1D88" w:rsidRDefault="00E45161" w:rsidP="00E45161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561" w:name="_Toc43663823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Elemental</w:t>
      </w:r>
      <w:bookmarkEnd w:id="561"/>
    </w:p>
    <w:p w14:paraId="4693643F" w14:textId="77777777" w:rsidR="00E45161" w:rsidRDefault="00E45161" w:rsidP="00A71A19"/>
    <w:p w14:paraId="0197337C" w14:textId="364BF034" w:rsidR="005A4FA8" w:rsidRDefault="005A4FA8" w:rsidP="00E45161">
      <w:pPr>
        <w:ind w:left="709"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7F394B3" wp14:editId="2CD2FD19">
            <wp:extent cx="2339871" cy="233173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6A3" w14:textId="77777777" w:rsidR="00E45161" w:rsidRDefault="00E45161" w:rsidP="00E45161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562" w:name="_Toc23191011"/>
      <w:bookmarkStart w:id="563" w:name="_Toc24387398"/>
      <w:bookmarkStart w:id="564" w:name="_Toc42016374"/>
      <w:bookmarkStart w:id="565" w:name="_Toc42016452"/>
      <w:bookmarkStart w:id="566" w:name="_Toc42017617"/>
      <w:bookmarkStart w:id="567" w:name="_Toc42510988"/>
      <w:bookmarkStart w:id="568" w:name="_Toc42539482"/>
      <w:bookmarkStart w:id="569" w:name="_Toc42616447"/>
      <w:bookmarkStart w:id="570" w:name="_Toc42616501"/>
      <w:bookmarkStart w:id="571" w:name="_Toc42616541"/>
      <w:bookmarkStart w:id="572" w:name="_Toc42618354"/>
      <w:bookmarkStart w:id="573" w:name="_Toc42620245"/>
      <w:bookmarkStart w:id="574" w:name="_Toc43044678"/>
      <w:bookmarkStart w:id="575" w:name="_Toc43044761"/>
      <w:bookmarkStart w:id="576" w:name="_Toc43048035"/>
      <w:bookmarkStart w:id="577" w:name="_Toc43137921"/>
      <w:bookmarkStart w:id="578" w:name="_Toc43148595"/>
      <w:bookmarkStart w:id="579" w:name="_Toc43221847"/>
      <w:bookmarkStart w:id="580" w:name="_Toc43223278"/>
      <w:bookmarkStart w:id="581" w:name="_Toc43223780"/>
      <w:bookmarkStart w:id="582" w:name="_Toc43297211"/>
      <w:bookmarkStart w:id="583" w:name="_Toc43297251"/>
      <w:bookmarkStart w:id="584" w:name="_Toc43300350"/>
      <w:bookmarkStart w:id="585" w:name="_Toc43303151"/>
      <w:bookmarkStart w:id="586" w:name="_Toc43663409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587" w:name="_Toc23191012"/>
      <w:bookmarkStart w:id="588" w:name="_Toc24387399"/>
      <w:bookmarkStart w:id="589" w:name="_Toc42016375"/>
      <w:bookmarkStart w:id="590" w:name="_Toc42016453"/>
      <w:bookmarkStart w:id="591" w:name="_Toc42017618"/>
      <w:bookmarkStart w:id="592" w:name="_Toc42510989"/>
      <w:bookmarkStart w:id="593" w:name="_Toc42539483"/>
      <w:bookmarkStart w:id="594" w:name="_Toc42616448"/>
      <w:bookmarkStart w:id="595" w:name="_Toc42616502"/>
      <w:bookmarkStart w:id="596" w:name="_Toc42616542"/>
      <w:bookmarkStart w:id="597" w:name="_Toc42618355"/>
      <w:bookmarkStart w:id="598" w:name="_Toc42620246"/>
      <w:bookmarkStart w:id="599" w:name="_Toc43044679"/>
      <w:bookmarkStart w:id="600" w:name="_Toc43044762"/>
      <w:bookmarkStart w:id="601" w:name="_Toc43048036"/>
      <w:bookmarkStart w:id="602" w:name="_Toc43137922"/>
      <w:bookmarkStart w:id="603" w:name="_Toc43148596"/>
      <w:bookmarkStart w:id="604" w:name="_Toc43221848"/>
      <w:bookmarkStart w:id="605" w:name="_Toc43223279"/>
      <w:bookmarkStart w:id="606" w:name="_Toc43223781"/>
      <w:bookmarkStart w:id="607" w:name="_Toc43297212"/>
      <w:bookmarkStart w:id="608" w:name="_Toc43297252"/>
      <w:bookmarkStart w:id="609" w:name="_Toc43300351"/>
      <w:bookmarkStart w:id="610" w:name="_Toc43303152"/>
      <w:bookmarkStart w:id="611" w:name="_Toc43663410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12" w:name="_Toc23191013"/>
      <w:bookmarkStart w:id="613" w:name="_Toc24387400"/>
      <w:bookmarkStart w:id="614" w:name="_Toc42016376"/>
      <w:bookmarkStart w:id="615" w:name="_Toc42016454"/>
      <w:bookmarkStart w:id="616" w:name="_Toc42017619"/>
      <w:bookmarkStart w:id="617" w:name="_Toc42510990"/>
      <w:bookmarkStart w:id="618" w:name="_Toc42539484"/>
      <w:bookmarkStart w:id="619" w:name="_Toc42616449"/>
      <w:bookmarkStart w:id="620" w:name="_Toc42616503"/>
      <w:bookmarkStart w:id="621" w:name="_Toc42616543"/>
      <w:bookmarkStart w:id="622" w:name="_Toc42618356"/>
      <w:bookmarkStart w:id="623" w:name="_Toc42620247"/>
      <w:bookmarkStart w:id="624" w:name="_Toc43044680"/>
      <w:bookmarkStart w:id="625" w:name="_Toc43044763"/>
      <w:bookmarkStart w:id="626" w:name="_Toc43048037"/>
      <w:bookmarkStart w:id="627" w:name="_Toc43137923"/>
      <w:bookmarkStart w:id="628" w:name="_Toc43148597"/>
      <w:bookmarkStart w:id="629" w:name="_Toc43221849"/>
      <w:bookmarkStart w:id="630" w:name="_Toc43223280"/>
      <w:bookmarkStart w:id="631" w:name="_Toc43223782"/>
      <w:bookmarkStart w:id="632" w:name="_Toc43297213"/>
      <w:bookmarkStart w:id="633" w:name="_Toc43297253"/>
      <w:bookmarkStart w:id="634" w:name="_Toc43300352"/>
      <w:bookmarkStart w:id="635" w:name="_Toc43303153"/>
      <w:bookmarkStart w:id="636" w:name="_Toc436634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7" w:name="_Toc23191014"/>
      <w:bookmarkStart w:id="638" w:name="_Toc24387401"/>
      <w:bookmarkStart w:id="639" w:name="_Toc42016377"/>
      <w:bookmarkStart w:id="640" w:name="_Toc42016455"/>
      <w:bookmarkStart w:id="641" w:name="_Toc42017620"/>
      <w:bookmarkStart w:id="642" w:name="_Toc42510991"/>
      <w:bookmarkStart w:id="643" w:name="_Toc42539485"/>
      <w:bookmarkStart w:id="644" w:name="_Toc42616450"/>
      <w:bookmarkStart w:id="645" w:name="_Toc42616504"/>
      <w:bookmarkStart w:id="646" w:name="_Toc42616544"/>
      <w:bookmarkStart w:id="647" w:name="_Toc42618357"/>
      <w:bookmarkStart w:id="648" w:name="_Toc42620248"/>
      <w:bookmarkStart w:id="649" w:name="_Toc43044681"/>
      <w:bookmarkStart w:id="650" w:name="_Toc43044764"/>
      <w:bookmarkStart w:id="651" w:name="_Toc43048038"/>
      <w:bookmarkStart w:id="652" w:name="_Toc43137924"/>
      <w:bookmarkStart w:id="653" w:name="_Toc43148598"/>
      <w:bookmarkStart w:id="654" w:name="_Toc43221850"/>
      <w:bookmarkStart w:id="655" w:name="_Toc43223281"/>
      <w:bookmarkStart w:id="656" w:name="_Toc43223783"/>
      <w:bookmarkStart w:id="657" w:name="_Toc43297214"/>
      <w:bookmarkStart w:id="658" w:name="_Toc43297254"/>
      <w:bookmarkStart w:id="659" w:name="_Toc43300353"/>
      <w:bookmarkStart w:id="660" w:name="_Toc43303154"/>
      <w:bookmarkStart w:id="661" w:name="_Toc43663412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62" w:name="_Toc23191015"/>
      <w:bookmarkStart w:id="663" w:name="_Toc24387402"/>
      <w:bookmarkStart w:id="664" w:name="_Toc42016378"/>
      <w:bookmarkStart w:id="665" w:name="_Toc42016456"/>
      <w:bookmarkStart w:id="666" w:name="_Toc42017621"/>
      <w:bookmarkStart w:id="667" w:name="_Toc42510992"/>
      <w:bookmarkStart w:id="668" w:name="_Toc42539486"/>
      <w:bookmarkStart w:id="669" w:name="_Toc42616451"/>
      <w:bookmarkStart w:id="670" w:name="_Toc42616505"/>
      <w:bookmarkStart w:id="671" w:name="_Toc42616545"/>
      <w:bookmarkStart w:id="672" w:name="_Toc42618358"/>
      <w:bookmarkStart w:id="673" w:name="_Toc42620249"/>
      <w:bookmarkStart w:id="674" w:name="_Toc43044682"/>
      <w:bookmarkStart w:id="675" w:name="_Toc43044765"/>
      <w:bookmarkStart w:id="676" w:name="_Toc43048039"/>
      <w:bookmarkStart w:id="677" w:name="_Toc43137925"/>
      <w:bookmarkStart w:id="678" w:name="_Toc43148599"/>
      <w:bookmarkStart w:id="679" w:name="_Toc43221851"/>
      <w:bookmarkStart w:id="680" w:name="_Toc43223282"/>
      <w:bookmarkStart w:id="681" w:name="_Toc43223784"/>
      <w:bookmarkStart w:id="682" w:name="_Toc43297215"/>
      <w:bookmarkStart w:id="683" w:name="_Toc43297255"/>
      <w:bookmarkStart w:id="684" w:name="_Toc43300354"/>
      <w:bookmarkStart w:id="685" w:name="_Toc43303155"/>
      <w:bookmarkStart w:id="686" w:name="_Toc43663413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87" w:name="_Toc23191016"/>
      <w:bookmarkStart w:id="688" w:name="_Toc24387403"/>
      <w:bookmarkStart w:id="689" w:name="_Toc42016379"/>
      <w:bookmarkStart w:id="690" w:name="_Toc42016457"/>
      <w:bookmarkStart w:id="691" w:name="_Toc42017622"/>
      <w:bookmarkStart w:id="692" w:name="_Toc42510993"/>
      <w:bookmarkStart w:id="693" w:name="_Toc42539487"/>
      <w:bookmarkStart w:id="694" w:name="_Toc42616452"/>
      <w:bookmarkStart w:id="695" w:name="_Toc42616506"/>
      <w:bookmarkStart w:id="696" w:name="_Toc42616546"/>
      <w:bookmarkStart w:id="697" w:name="_Toc42618359"/>
      <w:bookmarkStart w:id="698" w:name="_Toc42620250"/>
      <w:bookmarkStart w:id="699" w:name="_Toc43044683"/>
      <w:bookmarkStart w:id="700" w:name="_Toc43044766"/>
      <w:bookmarkStart w:id="701" w:name="_Toc43048040"/>
      <w:bookmarkStart w:id="702" w:name="_Toc43137926"/>
      <w:bookmarkStart w:id="703" w:name="_Toc43148600"/>
      <w:bookmarkStart w:id="704" w:name="_Toc43221852"/>
      <w:bookmarkStart w:id="705" w:name="_Toc43223283"/>
      <w:bookmarkStart w:id="706" w:name="_Toc43223785"/>
      <w:bookmarkStart w:id="707" w:name="_Toc43297216"/>
      <w:bookmarkStart w:id="708" w:name="_Toc43297256"/>
      <w:bookmarkStart w:id="709" w:name="_Toc43300355"/>
      <w:bookmarkStart w:id="710" w:name="_Toc43303156"/>
      <w:bookmarkStart w:id="711" w:name="_Toc43663414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712" w:name="_Toc23191017"/>
      <w:bookmarkStart w:id="713" w:name="_Toc24387404"/>
      <w:bookmarkStart w:id="714" w:name="_Toc42016380"/>
      <w:bookmarkStart w:id="715" w:name="_Toc42016458"/>
      <w:bookmarkStart w:id="716" w:name="_Toc42017623"/>
      <w:bookmarkStart w:id="717" w:name="_Toc42510994"/>
      <w:bookmarkStart w:id="718" w:name="_Toc42539488"/>
      <w:bookmarkStart w:id="719" w:name="_Toc42616453"/>
      <w:bookmarkStart w:id="720" w:name="_Toc42616507"/>
      <w:bookmarkStart w:id="721" w:name="_Toc42616547"/>
      <w:bookmarkStart w:id="722" w:name="_Toc42618360"/>
      <w:bookmarkStart w:id="723" w:name="_Toc42620251"/>
      <w:bookmarkStart w:id="724" w:name="_Toc43044684"/>
      <w:bookmarkStart w:id="725" w:name="_Toc43044767"/>
      <w:bookmarkStart w:id="726" w:name="_Toc43048041"/>
      <w:bookmarkStart w:id="727" w:name="_Toc43137927"/>
      <w:bookmarkStart w:id="728" w:name="_Toc43148601"/>
      <w:bookmarkStart w:id="729" w:name="_Toc43221853"/>
      <w:bookmarkStart w:id="730" w:name="_Toc43223284"/>
      <w:bookmarkStart w:id="731" w:name="_Toc43223786"/>
      <w:bookmarkStart w:id="732" w:name="_Toc43297217"/>
      <w:bookmarkStart w:id="733" w:name="_Toc43297257"/>
      <w:bookmarkStart w:id="734" w:name="_Toc43300356"/>
      <w:bookmarkStart w:id="735" w:name="_Toc43303157"/>
      <w:bookmarkStart w:id="736" w:name="_Toc43663415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737" w:name="_Toc43663416"/>
      <w:r w:rsidRPr="00F96F9D">
        <w:rPr>
          <w:rFonts w:eastAsia="Arial"/>
          <w:color w:val="000000" w:themeColor="text1"/>
        </w:rPr>
        <w:t>Gráfico de ritmo</w:t>
      </w:r>
      <w:bookmarkEnd w:id="737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738" w:name="_Toc43663417"/>
      <w:r w:rsidRPr="00B34025">
        <w:rPr>
          <w:rFonts w:eastAsia="Arial"/>
          <w:color w:val="000000" w:themeColor="text1"/>
        </w:rPr>
        <w:t>Nível 1</w:t>
      </w:r>
      <w:bookmarkEnd w:id="738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739" w:name="_Toc43663418"/>
      <w:r w:rsidRPr="00EA59E8">
        <w:rPr>
          <w:rFonts w:eastAsia="Arial"/>
          <w:color w:val="000000" w:themeColor="text1"/>
        </w:rPr>
        <w:t>Nível 2</w:t>
      </w:r>
      <w:bookmarkEnd w:id="739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e também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740" w:name="_Toc4366341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740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741" w:name="_Toc508437591"/>
      <w:bookmarkStart w:id="742" w:name="_Toc4366342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741"/>
      <w:bookmarkEnd w:id="742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>, onde haviam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</w:t>
      </w:r>
      <w:r>
        <w:rPr>
          <w:rFonts w:eastAsia="Arial"/>
        </w:rPr>
        <w:lastRenderedPageBreak/>
        <w:t>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743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743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3312B552" w:rsidR="00BB3DB5" w:rsidRPr="00ED1D88" w:rsidRDefault="7C43465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Personage</w:t>
            </w:r>
            <w:r w:rsidR="00971C4C" w:rsidRPr="00ED1D88">
              <w:rPr>
                <w:rFonts w:eastAsia="Arial"/>
                <w:b/>
                <w:bCs/>
                <w:sz w:val="20"/>
                <w:szCs w:val="20"/>
              </w:rPr>
              <w:t>n</w:t>
            </w:r>
            <w:r w:rsidR="00971C4C" w:rsidRPr="00ED1D88">
              <w:rPr>
                <w:b/>
                <w:bCs/>
                <w:sz w:val="20"/>
                <w:szCs w:val="20"/>
              </w:rPr>
              <w:t>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6FC2DB1C" w:rsidR="00BB3DB5" w:rsidRPr="00ED1D88" w:rsidRDefault="00971C4C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r w:rsidRPr="00ED1D88">
              <w:rPr>
                <w:rFonts w:eastAsia="Arial"/>
                <w:i/>
                <w:sz w:val="20"/>
                <w:szCs w:val="20"/>
              </w:rPr>
              <w:t>D</w:t>
            </w:r>
            <w:r w:rsidRPr="00ED1D88">
              <w:rPr>
                <w:i/>
                <w:sz w:val="20"/>
                <w:szCs w:val="20"/>
              </w:rPr>
              <w:t>ash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215CB696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D</w:t>
            </w:r>
            <w:r w:rsidRPr="00ED1D88">
              <w:rPr>
                <w:sz w:val="20"/>
                <w:szCs w:val="20"/>
              </w:rPr>
              <w:t>ash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0F0507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meelee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7CD5643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curto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69DE12B7" w:rsidR="00BB3DB5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Long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217390D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longo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69894F51" w:rsidR="00252123" w:rsidRPr="00ED1D88" w:rsidRDefault="001C7226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Sapo-Samurai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7F2B53DE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bubble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0F9B35C6" w:rsidR="006F43D1" w:rsidRPr="00ED1D88" w:rsidRDefault="006F43D1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Bolhas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67EB765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monster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3D286E1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Coaxido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do sapo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34A0D8A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F043" w14:textId="6FA4FAA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20C5" w14:textId="02709842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E4A8" w14:textId="3F475B8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3B4B8E1" w:rsidR="006F43D1" w:rsidRPr="00ED1D88" w:rsidRDefault="006D043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Pavão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3B588D2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5725838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3F0E0EAF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30A7DB2B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333AA78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4D3179A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Segundo 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71DE1DB8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Dungeon song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6ADFCBCB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2:46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7FF7E59A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Button click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77777777" w:rsidR="00F97EAE" w:rsidRDefault="00F97EAE" w:rsidP="00F97EAE">
      <w:pPr>
        <w:pStyle w:val="Ttulo2"/>
        <w:rPr>
          <w:rFonts w:eastAsia="Arial"/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744" w:name="_Toc4366342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744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745" w:name="_Toc4366342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745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</w:t>
      </w:r>
      <w:r>
        <w:lastRenderedPageBreak/>
        <w:t>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746" w:name="_Toc43663824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746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747" w:name="_Toc43663825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747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lastRenderedPageBreak/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proofErr w:type="gramStart"/>
      <w:r>
        <w:t>fica</w:t>
      </w:r>
      <w:proofErr w:type="spellEnd"/>
      <w:proofErr w:type="gram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</w:t>
      </w:r>
      <w:proofErr w:type="gramStart"/>
      <w:r>
        <w:t>um tutorial</w:t>
      </w:r>
      <w:proofErr w:type="gramEnd"/>
      <w:r>
        <w:t xml:space="preserve">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</w:t>
      </w:r>
      <w:proofErr w:type="gramStart"/>
      <w:r>
        <w:t>mas</w:t>
      </w:r>
      <w:proofErr w:type="gram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</w:t>
      </w:r>
      <w:proofErr w:type="gramStart"/>
      <w:r>
        <w:t>a</w:t>
      </w:r>
      <w:proofErr w:type="gramEnd"/>
      <w:r>
        <w:t xml:space="preserve"> arte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disso,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proofErr w:type="gramStart"/>
      <w:r>
        <w:t>como</w:t>
      </w:r>
      <w:proofErr w:type="spellEnd"/>
      <w:proofErr w:type="gram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gramStart"/>
      <w:r>
        <w:t>pronto</w:t>
      </w:r>
      <w:proofErr w:type="gram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mercado</w:t>
      </w:r>
      <w:proofErr w:type="spellEnd"/>
      <w:r>
        <w:t>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gameplay  </w:t>
      </w:r>
      <w:proofErr w:type="spellStart"/>
      <w:r>
        <w:t>trazendo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Mudar</w:t>
      </w:r>
      <w:proofErr w:type="spellEnd"/>
      <w:r>
        <w:t xml:space="preserve">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proofErr w:type="gramStart"/>
      <w:r>
        <w:t>Usar</w:t>
      </w:r>
      <w:proofErr w:type="spellEnd"/>
      <w:proofErr w:type="gram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</w:t>
      </w:r>
      <w:proofErr w:type="gramStart"/>
      <w:r>
        <w:t>Mas</w:t>
      </w:r>
      <w:proofErr w:type="gram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proofErr w:type="gramStart"/>
      <w:r>
        <w:t>seguir</w:t>
      </w:r>
      <w:proofErr w:type="spellEnd"/>
      <w:r>
        <w:t>.;</w:t>
      </w:r>
      <w:proofErr w:type="gramEnd"/>
      <w:r>
        <w:t xml:space="preserve">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748" w:name="_Toc43663423"/>
      <w:r w:rsidRPr="00066D9F">
        <w:rPr>
          <w:rFonts w:eastAsia="Arial"/>
          <w:color w:val="000000" w:themeColor="text1"/>
          <w:highlight w:val="yellow"/>
        </w:rPr>
        <w:lastRenderedPageBreak/>
        <w:t>3.2</w:t>
      </w:r>
      <w:r w:rsidRPr="00066D9F">
        <w:rPr>
          <w:rFonts w:eastAsiaTheme="minorHAnsi"/>
          <w:color w:val="000000" w:themeColor="text1"/>
          <w:highlight w:val="yellow"/>
        </w:rPr>
        <w:tab/>
      </w:r>
      <w:r w:rsidRPr="00066D9F">
        <w:rPr>
          <w:rFonts w:eastAsia="Arial"/>
          <w:highlight w:val="yellow"/>
        </w:rPr>
        <w:t>Teste beta realizado</w:t>
      </w:r>
      <w:bookmarkEnd w:id="748"/>
    </w:p>
    <w:p w14:paraId="0FFA2321" w14:textId="77777777" w:rsidR="00FE1DDC" w:rsidRPr="00FE1DDC" w:rsidRDefault="00FE1DDC" w:rsidP="00FE1DDC"/>
    <w:p w14:paraId="32178915" w14:textId="60DB2CD5" w:rsidR="00467D2F" w:rsidRDefault="00467D2F" w:rsidP="00467D2F">
      <w:r>
        <w:tab/>
      </w:r>
      <w:commentRangeStart w:id="749"/>
      <w:r>
        <w:t xml:space="preserve">Provavelmente </w:t>
      </w:r>
      <w:commentRangeEnd w:id="749"/>
      <w:r w:rsidR="00AE2F03">
        <w:rPr>
          <w:rStyle w:val="Refdecomentrio"/>
        </w:rPr>
        <w:commentReference w:id="749"/>
      </w:r>
      <w:r>
        <w:t>não terá</w:t>
      </w:r>
    </w:p>
    <w:p w14:paraId="5353C88F" w14:textId="77777777" w:rsidR="00FE1DDC" w:rsidRDefault="00FE1DDC" w:rsidP="00467D2F"/>
    <w:p w14:paraId="7D642096" w14:textId="2918DA18" w:rsidR="00467D2F" w:rsidRDefault="00467D2F" w:rsidP="00467D2F">
      <w:pPr>
        <w:pStyle w:val="Ttulo2"/>
        <w:rPr>
          <w:rFonts w:eastAsia="Arial"/>
        </w:rPr>
      </w:pPr>
      <w:bookmarkStart w:id="750" w:name="_Toc43663424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 xml:space="preserve">Análise da </w:t>
      </w:r>
      <w:proofErr w:type="gramStart"/>
      <w:r w:rsidRPr="00196EAF">
        <w:rPr>
          <w:rFonts w:eastAsia="Arial"/>
        </w:rPr>
        <w:t>loja</w:t>
      </w:r>
      <w:r w:rsidR="00196EAF" w:rsidRPr="00196EAF">
        <w:rPr>
          <w:rFonts w:eastAsia="Arial"/>
        </w:rPr>
        <w:t>(</w:t>
      </w:r>
      <w:proofErr w:type="gramEnd"/>
      <w:r w:rsidR="00196EAF" w:rsidRPr="00196EAF">
        <w:rPr>
          <w:rFonts w:eastAsia="Arial"/>
        </w:rPr>
        <w:t>Alfa)</w:t>
      </w:r>
      <w:bookmarkEnd w:id="750"/>
    </w:p>
    <w:p w14:paraId="5B4B581B" w14:textId="747FFDB7" w:rsidR="00467D2F" w:rsidRDefault="00467D2F" w:rsidP="00467D2F"/>
    <w:p w14:paraId="6D35439F" w14:textId="63A0F621" w:rsidR="00467D2F" w:rsidRDefault="00467D2F" w:rsidP="00467D2F">
      <w:r>
        <w:tab/>
      </w:r>
      <w:r w:rsidRPr="00467D2F">
        <w:t>Resultados da alpha 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31DF9F5F" w:rsidR="00196EAF" w:rsidRPr="00ED1D88" w:rsidRDefault="00196EA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751" w:name="_Toc4366382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7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</w:t>
      </w:r>
      <w:proofErr w:type="spellEnd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751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752" w:name="_Toc352077605"/>
      <w:bookmarkStart w:id="753" w:name="_Toc4366342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753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754" w:name="_Toc4366342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754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755" w:name="_Toc43663427"/>
      <w:r w:rsidRPr="00066D9F">
        <w:rPr>
          <w:rFonts w:eastAsia="Arial" w:cs="Arial"/>
          <w:color w:val="000000" w:themeColor="text1"/>
          <w:highlight w:val="yellow"/>
        </w:rPr>
        <w:t>4.2</w:t>
      </w:r>
      <w:r w:rsidRPr="00066D9F">
        <w:rPr>
          <w:color w:val="000000" w:themeColor="text1"/>
          <w:highlight w:val="yellow"/>
        </w:rPr>
        <w:tab/>
      </w:r>
      <w:r w:rsidRPr="00066D9F">
        <w:rPr>
          <w:rFonts w:eastAsia="Arial" w:cs="Arial"/>
          <w:i/>
          <w:color w:val="000000" w:themeColor="text1"/>
          <w:highlight w:val="yellow"/>
        </w:rPr>
        <w:t>O que deu errado?</w:t>
      </w:r>
      <w:bookmarkEnd w:id="755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6C3F21BC" w:rsidR="008868BE" w:rsidRPr="00ED1D88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8CA58E" w14:textId="057E786B" w:rsidR="008868BE" w:rsidRPr="00ED1D88" w:rsidRDefault="00923856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commentRangeStart w:id="756"/>
      <w:r>
        <w:rPr>
          <w:rStyle w:val="apple-style-span"/>
          <w:rFonts w:eastAsia="Arial"/>
          <w:b/>
          <w:bCs/>
          <w:color w:val="000000" w:themeColor="text1"/>
        </w:rPr>
        <w:t>Preencher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>
        <w:rPr>
          <w:rStyle w:val="apple-style-span"/>
          <w:rFonts w:eastAsia="Arial"/>
          <w:color w:val="000000" w:themeColor="text1"/>
        </w:rPr>
        <w:t>Preencher</w:t>
      </w:r>
    </w:p>
    <w:p w14:paraId="22B7F37B" w14:textId="3F42AC26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1B3E80" w:rsidRPr="00923856">
        <w:rPr>
          <w:rStyle w:val="apple-style-span"/>
          <w:rFonts w:eastAsia="Arial"/>
          <w:color w:val="000000" w:themeColor="text1"/>
        </w:rPr>
        <w:t>.</w:t>
      </w:r>
    </w:p>
    <w:p w14:paraId="060486AF" w14:textId="17DDB59C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2143EF" w:rsidRPr="00923856">
        <w:rPr>
          <w:rStyle w:val="apple-style-span"/>
          <w:rFonts w:eastAsia="Arial"/>
          <w:color w:val="000000" w:themeColor="text1"/>
        </w:rPr>
        <w:t>.</w:t>
      </w:r>
      <w:commentRangeEnd w:id="756"/>
      <w:r w:rsidR="00AE2F03">
        <w:rPr>
          <w:rStyle w:val="Refdecomentrio"/>
        </w:rPr>
        <w:commentReference w:id="756"/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758" w:name="_Toc43663428"/>
      <w:r w:rsidR="7C434651" w:rsidRPr="001D6C98">
        <w:rPr>
          <w:rFonts w:eastAsia="Arial"/>
          <w:color w:val="000000" w:themeColor="text1"/>
          <w:highlight w:val="yellow"/>
        </w:rPr>
        <w:lastRenderedPageBreak/>
        <w:t>REFERÊNCIAS BIBLIOGRÁFICAS</w:t>
      </w:r>
      <w:bookmarkEnd w:id="752"/>
      <w:bookmarkEnd w:id="758"/>
    </w:p>
    <w:p w14:paraId="0566D412" w14:textId="77777777" w:rsidR="003A4EFC" w:rsidRPr="00AD3197" w:rsidRDefault="003A4EFC" w:rsidP="003A4EFC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Fog </w:t>
      </w:r>
      <w:proofErr w:type="spellStart"/>
      <w:r w:rsidRPr="00ED1D88">
        <w:rPr>
          <w:rFonts w:eastAsia="Arial"/>
          <w:b/>
          <w:color w:val="000000" w:themeColor="text1"/>
        </w:rPr>
        <w:t>of</w:t>
      </w:r>
      <w:proofErr w:type="spellEnd"/>
      <w:r w:rsidRPr="00ED1D88">
        <w:rPr>
          <w:rFonts w:eastAsia="Arial"/>
          <w:b/>
          <w:color w:val="000000" w:themeColor="text1"/>
        </w:rPr>
        <w:t xml:space="preserve"> War</w:t>
      </w:r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https://forum.unity.com/threads/fog-of-war-whats-the-best-way.380801/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16 de maio</w:t>
      </w:r>
      <w:r w:rsidRPr="00AD3197">
        <w:rPr>
          <w:rFonts w:eastAsia="Arial"/>
        </w:rPr>
        <w:t>.</w:t>
      </w:r>
    </w:p>
    <w:p w14:paraId="69F55FBD" w14:textId="77777777" w:rsidR="003A4EFC" w:rsidRDefault="003A4EFC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5175651" w14:textId="0214906D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tutorials</w:t>
      </w:r>
      <w:proofErr w:type="spellEnd"/>
      <w:r w:rsidRPr="00AD3197">
        <w:rPr>
          <w:rFonts w:eastAsia="Arial"/>
          <w:color w:val="000000" w:themeColor="text1"/>
        </w:rPr>
        <w:t>. Disponível em: &lt;https://blog.studiominiboss.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com/</w:t>
      </w:r>
      <w:proofErr w:type="spellStart"/>
      <w:r w:rsidRPr="00AD3197">
        <w:rPr>
          <w:rFonts w:eastAsia="Arial"/>
          <w:color w:val="000000" w:themeColor="text1"/>
        </w:rPr>
        <w:t>pixelart</w:t>
      </w:r>
      <w:proofErr w:type="spellEnd"/>
      <w:r w:rsidRPr="00AD3197">
        <w:rPr>
          <w:rFonts w:eastAsia="Arial"/>
          <w:color w:val="000000" w:themeColor="text1"/>
        </w:rPr>
        <w:t>&gt;. Acesso em: 1 maio 2019.</w:t>
      </w:r>
    </w:p>
    <w:p w14:paraId="74CA1549" w14:textId="079F7BC6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C5C0950" w14:textId="0D4D32E2" w:rsidR="00D170B4" w:rsidRPr="00AD3197" w:rsidRDefault="0050723C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proofErr w:type="spellStart"/>
      <w:r w:rsidRPr="00ED1D88">
        <w:rPr>
          <w:rFonts w:eastAsia="Arial"/>
          <w:b/>
          <w:color w:val="000000" w:themeColor="text1"/>
        </w:rPr>
        <w:t>How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to</w:t>
      </w:r>
      <w:proofErr w:type="spellEnd"/>
      <w:r w:rsidRPr="00ED1D88">
        <w:rPr>
          <w:rFonts w:eastAsia="Arial"/>
          <w:b/>
          <w:color w:val="000000" w:themeColor="text1"/>
        </w:rPr>
        <w:t xml:space="preserve"> start </w:t>
      </w:r>
      <w:proofErr w:type="spellStart"/>
      <w:r w:rsidRPr="00ED1D88">
        <w:rPr>
          <w:rFonts w:eastAsia="Arial"/>
          <w:b/>
          <w:color w:val="000000" w:themeColor="text1"/>
        </w:rPr>
        <w:t>making</w:t>
      </w:r>
      <w:proofErr w:type="spellEnd"/>
      <w:r w:rsidRPr="00ED1D88">
        <w:rPr>
          <w:rFonts w:eastAsia="Arial"/>
          <w:b/>
          <w:color w:val="000000" w:themeColor="text1"/>
        </w:rPr>
        <w:t xml:space="preserve"> pixel art. 2019</w:t>
      </w:r>
      <w:r w:rsidRPr="00AD3197">
        <w:rPr>
          <w:rFonts w:eastAsia="Arial"/>
          <w:color w:val="000000" w:themeColor="text1"/>
        </w:rPr>
        <w:t>. Disponível em: &lt;https://medium.com/@saintjust&gt;. Acesso em: 1 maio 2019.</w:t>
      </w:r>
    </w:p>
    <w:p w14:paraId="65A5B9DA" w14:textId="21D7D16A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F899497" w14:textId="206AEEFB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ILUDEMIA ACADEMIA DE ILUSTRAÇÃO.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- Tudo que você precisa saber sobre - Bruna Negri. 2018</w:t>
      </w:r>
      <w:r w:rsidRPr="00AD3197">
        <w:rPr>
          <w:rFonts w:eastAsia="Arial"/>
          <w:color w:val="000000" w:themeColor="text1"/>
        </w:rPr>
        <w:t xml:space="preserve">. Disponível em: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&lt;https://www.youtube.com/watch?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v=NfKPmDLZ0Kc&amp;list=</w:t>
      </w:r>
      <w:proofErr w:type="spellStart"/>
      <w:r w:rsidRPr="00AD3197">
        <w:rPr>
          <w:rFonts w:eastAsia="Arial"/>
          <w:color w:val="000000" w:themeColor="text1"/>
        </w:rPr>
        <w:t>WL&amp;index</w:t>
      </w:r>
      <w:proofErr w:type="spellEnd"/>
      <w:r w:rsidRPr="00AD3197">
        <w:rPr>
          <w:rFonts w:eastAsia="Arial"/>
          <w:color w:val="000000" w:themeColor="text1"/>
        </w:rPr>
        <w:t xml:space="preserve">=2&amp;t=0s&gt;.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Acesso em: 1 maio 2019.</w:t>
      </w:r>
    </w:p>
    <w:p w14:paraId="184F0385" w14:textId="2A46CE86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96DAFE9" w14:textId="6475B723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UNITY TECHNOLOGIES. </w:t>
      </w:r>
      <w:proofErr w:type="spellStart"/>
      <w:r w:rsidRPr="00ED1D88">
        <w:rPr>
          <w:rFonts w:eastAsia="Arial"/>
          <w:b/>
          <w:color w:val="000000" w:themeColor="text1"/>
        </w:rPr>
        <w:t>Unity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User</w:t>
      </w:r>
      <w:proofErr w:type="spellEnd"/>
      <w:r w:rsidRPr="00ED1D88">
        <w:rPr>
          <w:rFonts w:eastAsia="Arial"/>
          <w:b/>
          <w:color w:val="000000" w:themeColor="text1"/>
        </w:rPr>
        <w:t xml:space="preserve"> Manual (2019.1). 2019</w:t>
      </w:r>
      <w:r w:rsidRPr="00AD3197">
        <w:rPr>
          <w:rFonts w:eastAsia="Arial"/>
          <w:color w:val="000000" w:themeColor="text1"/>
        </w:rPr>
        <w:t>. Disponível em: &lt;https://docs.unity3d.com/Manual/index.html&gt;. Acesso em: 3 maio 2019.</w:t>
      </w:r>
    </w:p>
    <w:p w14:paraId="12FFAC6F" w14:textId="7586D552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0B29111" w14:textId="21A75499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>OPENGAMEART. Disponível em: &lt;https://opengameart.org&gt;. Acesso em: 15 maio 2019.</w:t>
      </w:r>
    </w:p>
    <w:p w14:paraId="2B6533E5" w14:textId="6484A883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B61424C" w14:textId="0853805C" w:rsidR="00F35E57" w:rsidRDefault="00F35E57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>Tutorial mapa procedural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ED1D88">
        <w:rPr>
          <w:rFonts w:eastAsia="Arial"/>
          <w:color w:val="000000" w:themeColor="text1"/>
        </w:rPr>
        <w:t>Diponível</w:t>
      </w:r>
      <w:proofErr w:type="spellEnd"/>
      <w:r w:rsidR="00086AFE" w:rsidRPr="00ED1D88">
        <w:rPr>
          <w:rFonts w:eastAsia="Arial"/>
          <w:color w:val="000000" w:themeColor="text1"/>
        </w:rPr>
        <w:t xml:space="preserve"> em:</w:t>
      </w:r>
      <w:r w:rsidR="00086AFE" w:rsidRPr="00AD3197">
        <w:rPr>
          <w:rFonts w:eastAsia="Arial"/>
          <w:color w:val="000000" w:themeColor="text1"/>
        </w:rPr>
        <w:t xml:space="preserve"> </w:t>
      </w:r>
      <w:r w:rsidR="00086AFE" w:rsidRPr="00ED1D88">
        <w:rPr>
          <w:rFonts w:eastAsia="Arial"/>
        </w:rPr>
        <w:t>&lt;</w:t>
      </w:r>
      <w:hyperlink r:id="rId45" w:history="1">
        <w:r w:rsidR="00086AFE" w:rsidRPr="00ED1D88">
          <w:rPr>
            <w:rStyle w:val="Hyperlink"/>
            <w:rFonts w:eastAsia="Arial"/>
            <w:color w:val="auto"/>
            <w:u w:val="none"/>
          </w:rPr>
          <w:t>https://www.youtube.com/watch?v=nADIYwgKHv4</w:t>
        </w:r>
      </w:hyperlink>
      <w:r w:rsidR="00086AFE" w:rsidRPr="00ED1D88">
        <w:rPr>
          <w:rFonts w:eastAsia="Arial"/>
        </w:rPr>
        <w:t>&gt;. Acesso em: 12 de abril.</w:t>
      </w:r>
    </w:p>
    <w:p w14:paraId="066FFE53" w14:textId="77777777" w:rsidR="00125B30" w:rsidRPr="00125B30" w:rsidRDefault="00125B30" w:rsidP="00125B30">
      <w:pPr>
        <w:spacing w:line="240" w:lineRule="auto"/>
        <w:jc w:val="left"/>
        <w:rPr>
          <w:rFonts w:eastAsia="Arial"/>
        </w:rPr>
      </w:pPr>
    </w:p>
    <w:p w14:paraId="6359EE4B" w14:textId="7BCDF2E4" w:rsidR="00086AFE" w:rsidRPr="00AD3197" w:rsidRDefault="00086AFE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Procedural </w:t>
      </w:r>
      <w:proofErr w:type="spellStart"/>
      <w:r w:rsidRPr="00ED1D88">
        <w:rPr>
          <w:rFonts w:eastAsia="Arial"/>
          <w:b/>
          <w:color w:val="000000" w:themeColor="text1"/>
        </w:rPr>
        <w:t>Dungeon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Generator</w:t>
      </w:r>
      <w:proofErr w:type="spellEnd"/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https://slsdo.github.io/procedural-dungeon/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11 de abril</w:t>
      </w:r>
      <w:r w:rsidRPr="00AD3197">
        <w:rPr>
          <w:rFonts w:eastAsia="Arial"/>
        </w:rPr>
        <w:t>.</w:t>
      </w:r>
    </w:p>
    <w:p w14:paraId="004B49C6" w14:textId="0C17AA6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2F0527D" w14:textId="085C175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3BEFF6D" w14:textId="6575936A" w:rsidR="00D170B4" w:rsidRPr="00AD3197" w:rsidRDefault="00147EFB" w:rsidP="00125B30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AD3197">
        <w:rPr>
          <w:rFonts w:eastAsia="Arial"/>
          <w:color w:val="000000" w:themeColor="text1"/>
        </w:rPr>
        <w:t>Diponível</w:t>
      </w:r>
      <w:proofErr w:type="spellEnd"/>
      <w:r w:rsidR="00086AFE" w:rsidRPr="00AD3197">
        <w:rPr>
          <w:rFonts w:eastAsia="Arial"/>
          <w:color w:val="000000" w:themeColor="text1"/>
        </w:rPr>
        <w:t xml:space="preserve"> em: </w:t>
      </w:r>
      <w:r w:rsidR="00086AFE"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</w:t>
      </w:r>
      <w:r w:rsidR="00086AFE"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3 maio 2019</w:t>
      </w:r>
      <w:r w:rsidR="00086AFE" w:rsidRPr="00AD3197">
        <w:rPr>
          <w:rFonts w:eastAsia="Arial"/>
        </w:rPr>
        <w:t>.</w:t>
      </w:r>
    </w:p>
    <w:p w14:paraId="6AA54895" w14:textId="61DE7EBA" w:rsidR="00B21EE8" w:rsidRPr="00AD3197" w:rsidRDefault="00B21EE8" w:rsidP="00125B30">
      <w:pPr>
        <w:spacing w:line="240" w:lineRule="auto"/>
        <w:jc w:val="left"/>
        <w:rPr>
          <w:rFonts w:eastAsia="Arial"/>
        </w:rPr>
      </w:pPr>
    </w:p>
    <w:p w14:paraId="2FB0966A" w14:textId="09AF3656" w:rsidR="00B21EE8" w:rsidRPr="00ED1D88" w:rsidRDefault="00E70232" w:rsidP="00125B30">
      <w:pPr>
        <w:spacing w:line="240" w:lineRule="auto"/>
        <w:jc w:val="left"/>
        <w:rPr>
          <w:rFonts w:eastAsia="Arial"/>
        </w:rPr>
      </w:pPr>
      <w:r w:rsidRPr="00AD3197">
        <w:rPr>
          <w:b/>
        </w:rPr>
        <w:t xml:space="preserve">Pesquisa de jogadores. </w:t>
      </w:r>
      <w:r w:rsidRPr="00AD3197">
        <w:t xml:space="preserve">Disponível em: </w:t>
      </w:r>
      <w:r w:rsidR="005C4C58" w:rsidRPr="00AD3197">
        <w:t>&lt;</w:t>
      </w:r>
      <w:hyperlink r:id="rId46" w:history="1">
        <w:r w:rsidR="00EE324F" w:rsidRPr="00ED1D88">
          <w:rPr>
            <w:rStyle w:val="Hyperlink"/>
            <w:color w:val="auto"/>
            <w:u w:val="none"/>
          </w:rPr>
          <w:t>https://e-arena.com.br/pesquisa-game-latam/</w:t>
        </w:r>
      </w:hyperlink>
      <w:r w:rsidR="00B21EE8" w:rsidRPr="00AD3197">
        <w:t>&gt;</w:t>
      </w:r>
      <w:r w:rsidR="00AF7644" w:rsidRPr="00AD3197">
        <w:t>. Acesso em 23 maio 2019.</w:t>
      </w:r>
    </w:p>
    <w:sectPr w:rsidR="00B21EE8" w:rsidRPr="00ED1D88" w:rsidSect="0074377D">
      <w:headerReference w:type="default" r:id="rId47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749" w:author="GUSTAVO CARVALHO GOMES DE ABREU" w:date="2020-06-21T22:10:00Z" w:initials="GCGDA">
    <w:p w14:paraId="1DF1E41D" w14:textId="72386C0F" w:rsidR="00AE2F03" w:rsidRDefault="00AE2F03">
      <w:pPr>
        <w:pStyle w:val="Textodecomentrio"/>
      </w:pPr>
      <w:r>
        <w:rPr>
          <w:rStyle w:val="Refdecomentrio"/>
        </w:rPr>
        <w:annotationRef/>
      </w:r>
      <w:r>
        <w:t>Remover o título então</w:t>
      </w:r>
    </w:p>
  </w:comment>
  <w:comment w:id="756" w:author="GUSTAVO CARVALHO GOMES DE ABREU" w:date="2020-06-21T22:11:00Z" w:initials="GCGDA">
    <w:p w14:paraId="0535D98E" w14:textId="6EF9AA8A" w:rsidR="00AE2F03" w:rsidRDefault="00AE2F03">
      <w:pPr>
        <w:pStyle w:val="Textodecomentrio"/>
      </w:pPr>
      <w:r>
        <w:rPr>
          <w:rStyle w:val="Refdecomentrio"/>
        </w:rPr>
        <w:annotationRef/>
      </w:r>
      <w:r>
        <w:t>Remover</w:t>
      </w:r>
      <w:bookmarkStart w:id="757" w:name="_GoBack"/>
      <w:bookmarkEnd w:id="757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DF1E41D" w15:done="0"/>
  <w15:commentEx w15:paraId="0535D98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2AACB1" w14:textId="77777777" w:rsidR="007E7005" w:rsidRDefault="007E7005" w:rsidP="001E63BB">
      <w:pPr>
        <w:spacing w:line="240" w:lineRule="auto"/>
      </w:pPr>
      <w:r>
        <w:separator/>
      </w:r>
    </w:p>
  </w:endnote>
  <w:endnote w:type="continuationSeparator" w:id="0">
    <w:p w14:paraId="06F2DE3E" w14:textId="77777777" w:rsidR="007E7005" w:rsidRDefault="007E7005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F86437" w14:textId="41926F3B" w:rsidR="0000277A" w:rsidRPr="00AC6094" w:rsidRDefault="0000277A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B41382" w14:textId="77777777" w:rsidR="007E7005" w:rsidRDefault="007E7005" w:rsidP="001E63BB">
      <w:pPr>
        <w:spacing w:line="240" w:lineRule="auto"/>
      </w:pPr>
      <w:r>
        <w:separator/>
      </w:r>
    </w:p>
  </w:footnote>
  <w:footnote w:type="continuationSeparator" w:id="0">
    <w:p w14:paraId="40A82BEB" w14:textId="77777777" w:rsidR="007E7005" w:rsidRDefault="007E7005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00277A" w:rsidRDefault="0000277A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2F03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00277A" w:rsidRDefault="0000277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GUSTAVO CARVALHO GOMES DE ABREU">
    <w15:presenceInfo w15:providerId="None" w15:userId="GUSTAVO CARVALHO GOMES DE ABRE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trackRevisions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22F4"/>
    <w:rsid w:val="00404506"/>
    <w:rsid w:val="00404C38"/>
    <w:rsid w:val="004051B6"/>
    <w:rsid w:val="00407CD1"/>
    <w:rsid w:val="00407FDC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504B6"/>
    <w:rsid w:val="00851D34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8AB"/>
    <w:rsid w:val="00CE78D9"/>
    <w:rsid w:val="00CF04E2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50E30"/>
    <w:rsid w:val="00F51941"/>
    <w:rsid w:val="00F52197"/>
    <w:rsid w:val="00F52AA4"/>
    <w:rsid w:val="00F53082"/>
    <w:rsid w:val="00F53752"/>
    <w:rsid w:val="00F628A5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  <w:pPrChange w:id="0" w:author="GUSTAVO CARVALHO GOMES DE ABREU" w:date="2020-06-21T20:29:00Z">
        <w:pPr>
          <w:tabs>
            <w:tab w:val="right" w:leader="hyphen" w:pos="8222"/>
            <w:tab w:val="left" w:leader="dot" w:pos="8789"/>
          </w:tabs>
          <w:spacing w:line="360" w:lineRule="auto"/>
          <w:ind w:left="709" w:hanging="709"/>
          <w:jc w:val="both"/>
        </w:pPr>
      </w:pPrChange>
    </w:pPr>
    <w:rPr>
      <w:bCs/>
      <w:caps/>
      <w:noProof/>
      <w:rPrChange w:id="0" w:author="GUSTAVO CARVALHO GOMES DE ABREU" w:date="2020-06-21T20:29:00Z">
        <w:rPr>
          <w:rFonts w:ascii="Arial" w:eastAsia="Calibri" w:hAnsi="Arial" w:cs="Arial"/>
          <w:b/>
          <w:bCs/>
          <w:caps/>
          <w:noProof/>
          <w:sz w:val="24"/>
          <w:szCs w:val="24"/>
          <w:lang w:val="pt-BR" w:eastAsia="en-US" w:bidi="ar-SA"/>
        </w:rPr>
      </w:rPrChange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  <w:pPrChange w:id="1" w:author="GUSTAVO CARVALHO GOMES DE ABREU" w:date="2020-06-21T20:22:00Z">
        <w:pPr>
          <w:spacing w:before="240" w:line="360" w:lineRule="auto"/>
        </w:pPr>
      </w:pPrChange>
    </w:pPr>
    <w:rPr>
      <w:bCs/>
      <w:szCs w:val="20"/>
      <w:rPrChange w:id="1" w:author="GUSTAVO CARVALHO GOMES DE ABREU" w:date="2020-06-21T20:22:00Z">
        <w:rPr>
          <w:rFonts w:ascii="Arial" w:eastAsia="Calibri" w:hAnsi="Arial" w:cs="Arial"/>
          <w:b/>
          <w:bCs/>
          <w:sz w:val="24"/>
          <w:lang w:val="pt-BR" w:eastAsia="en-US" w:bidi="ar-SA"/>
        </w:rPr>
      </w:rPrChange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  <w:pPrChange w:id="2" w:author="GUSTAVO CARVALHO GOMES DE ABREU" w:date="2020-06-21T20:29:00Z">
        <w:pPr>
          <w:suppressAutoHyphens/>
          <w:spacing w:after="120" w:line="360" w:lineRule="auto"/>
          <w:ind w:firstLine="709"/>
          <w:jc w:val="both"/>
        </w:pPr>
      </w:pPrChange>
    </w:pPr>
    <w:rPr>
      <w:rFonts w:eastAsia="Arial"/>
      <w:color w:val="000000" w:themeColor="text1"/>
      <w:kern w:val="1"/>
      <w:lang w:eastAsia="ar-SA"/>
      <w:rPrChange w:id="2" w:author="GUSTAVO CARVALHO GOMES DE ABREU" w:date="2020-06-21T20:29:00Z">
        <w:rPr>
          <w:rFonts w:ascii="Arial" w:eastAsia="Arial" w:hAnsi="Arial" w:cs="Arial"/>
          <w:color w:val="000000" w:themeColor="text1"/>
          <w:kern w:val="1"/>
          <w:sz w:val="24"/>
          <w:szCs w:val="24"/>
          <w:lang w:val="pt-BR" w:eastAsia="ar-SA" w:bidi="ar-SA"/>
        </w:rPr>
      </w:rPrChange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comments" Target="comments.xm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youtube.com/watch?v=nADIYwgKHv4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microsoft.com/office/2011/relationships/commentsExtended" Target="commentsExtended.xm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e-arena.com.br/pesquisa-game-lata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3127</TotalTime>
  <Pages>35</Pages>
  <Words>5352</Words>
  <Characters>28903</Characters>
  <Application>Microsoft Office Word</Application>
  <DocSecurity>0</DocSecurity>
  <Lines>240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34187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GUSTAVO CARVALHO GOMES DE ABREU</cp:lastModifiedBy>
  <cp:revision>191</cp:revision>
  <cp:lastPrinted>2020-06-16T21:16:00Z</cp:lastPrinted>
  <dcterms:created xsi:type="dcterms:W3CDTF">2020-05-12T18:57:00Z</dcterms:created>
  <dcterms:modified xsi:type="dcterms:W3CDTF">2020-06-22T01:11:00Z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